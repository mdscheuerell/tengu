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8FBF31E" w14:textId="0B795193"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E94EE8D" w14:textId="77777777" w:rsidR="00D30379" w:rsidRDefault="00D30379">
      <w:pPr>
        <w:rPr>
          <w:rFonts w:cstheme="minorHAnsi"/>
          <w:sz w:val="24"/>
          <w:szCs w:val="24"/>
        </w:rPr>
      </w:pPr>
    </w:p>
    <w:p w14:paraId="06A365EB" w14:textId="2BD5D37E" w:rsidR="00D30379" w:rsidRDefault="00F06CA9" w:rsidP="00D30379">
      <w:pPr>
        <w:rPr>
          <w:rFonts w:cstheme="minorHAnsi"/>
          <w:sz w:val="24"/>
          <w:szCs w:val="24"/>
        </w:rPr>
      </w:pPr>
      <w:r w:rsidRPr="00E10DA2">
        <w:rPr>
          <w:rFonts w:cstheme="minorHAnsi"/>
          <w:sz w:val="24"/>
          <w:szCs w:val="24"/>
        </w:rPr>
        <w:t>Thomas P. Quinn</w:t>
      </w:r>
      <w:r w:rsidR="00D30379" w:rsidRPr="00D30379">
        <w:rPr>
          <w:rFonts w:cstheme="minorHAnsi"/>
          <w:sz w:val="24"/>
          <w:szCs w:val="24"/>
          <w:vertAlign w:val="superscript"/>
        </w:rPr>
        <w:t>1</w:t>
      </w:r>
      <w:r w:rsidR="00D30379">
        <w:rPr>
          <w:rFonts w:cstheme="minorHAnsi"/>
          <w:sz w:val="24"/>
          <w:szCs w:val="24"/>
        </w:rPr>
        <w:t>, Mark D. Scheuerell</w:t>
      </w:r>
      <w:r w:rsidR="00D30379" w:rsidRPr="00D30379">
        <w:rPr>
          <w:rFonts w:cstheme="minorHAnsi"/>
          <w:sz w:val="24"/>
          <w:szCs w:val="24"/>
          <w:vertAlign w:val="superscript"/>
        </w:rPr>
        <w:t>1</w:t>
      </w:r>
      <w:r w:rsidR="00D30379">
        <w:rPr>
          <w:rFonts w:cstheme="minorHAnsi"/>
          <w:sz w:val="24"/>
          <w:szCs w:val="24"/>
          <w:vertAlign w:val="superscript"/>
        </w:rPr>
        <w:t>,2</w:t>
      </w:r>
      <w:r w:rsidR="00D30379">
        <w:rPr>
          <w:rFonts w:cstheme="minorHAnsi"/>
          <w:sz w:val="24"/>
          <w:szCs w:val="24"/>
        </w:rPr>
        <w:t>, and James P. Losee</w:t>
      </w:r>
      <w:r w:rsidR="00D30379">
        <w:rPr>
          <w:rFonts w:cstheme="minorHAnsi"/>
          <w:sz w:val="24"/>
          <w:szCs w:val="24"/>
          <w:vertAlign w:val="superscript"/>
        </w:rPr>
        <w:t>3,4</w:t>
      </w:r>
    </w:p>
    <w:p w14:paraId="6C2FDBD6" w14:textId="4A55B446" w:rsidR="00F06CA9" w:rsidRPr="00E10DA2" w:rsidRDefault="00F06CA9">
      <w:pPr>
        <w:rPr>
          <w:rFonts w:cstheme="minorHAnsi"/>
          <w:sz w:val="24"/>
          <w:szCs w:val="24"/>
        </w:rPr>
      </w:pPr>
    </w:p>
    <w:p w14:paraId="7611ED3D" w14:textId="063DC00C" w:rsidR="00D30379" w:rsidRPr="00E10DA2" w:rsidRDefault="00D30379" w:rsidP="00D30379">
      <w:pPr>
        <w:rPr>
          <w:rFonts w:cstheme="minorHAnsi"/>
          <w:sz w:val="24"/>
          <w:szCs w:val="24"/>
        </w:rPr>
      </w:pPr>
      <w:r w:rsidRPr="00D30379">
        <w:rPr>
          <w:rFonts w:cstheme="minorHAnsi"/>
          <w:sz w:val="24"/>
          <w:szCs w:val="24"/>
          <w:vertAlign w:val="superscript"/>
        </w:rPr>
        <w:t>1</w:t>
      </w:r>
      <w:r>
        <w:rPr>
          <w:rFonts w:cstheme="minorHAnsi"/>
          <w:sz w:val="24"/>
          <w:szCs w:val="24"/>
        </w:rPr>
        <w:t xml:space="preserve"> </w:t>
      </w:r>
      <w:r w:rsidRPr="00E10DA2">
        <w:rPr>
          <w:rFonts w:cstheme="minorHAnsi"/>
          <w:sz w:val="24"/>
          <w:szCs w:val="24"/>
        </w:rPr>
        <w:t>School of Aquatic and Fishery Sciences</w:t>
      </w:r>
      <w:r>
        <w:rPr>
          <w:rFonts w:cstheme="minorHAnsi"/>
          <w:sz w:val="24"/>
          <w:szCs w:val="24"/>
        </w:rPr>
        <w:t xml:space="preserve">, </w:t>
      </w:r>
      <w:r w:rsidRPr="00E10DA2">
        <w:rPr>
          <w:rFonts w:cstheme="minorHAnsi"/>
          <w:sz w:val="24"/>
          <w:szCs w:val="24"/>
        </w:rPr>
        <w:t>Box 355020, University of Washington</w:t>
      </w:r>
    </w:p>
    <w:p w14:paraId="28C72AA2" w14:textId="77777777" w:rsidR="00D30379" w:rsidRPr="00E10DA2" w:rsidRDefault="00D30379" w:rsidP="00D30379">
      <w:pPr>
        <w:rPr>
          <w:rFonts w:cstheme="minorHAnsi"/>
          <w:sz w:val="24"/>
          <w:szCs w:val="24"/>
        </w:rPr>
      </w:pPr>
      <w:r w:rsidRPr="00E10DA2">
        <w:rPr>
          <w:rFonts w:cstheme="minorHAnsi"/>
          <w:sz w:val="24"/>
          <w:szCs w:val="24"/>
        </w:rPr>
        <w:t>Seattle, WA 98195 USA</w:t>
      </w:r>
    </w:p>
    <w:p w14:paraId="41D46932" w14:textId="77777777" w:rsidR="00D30379" w:rsidRDefault="00D30379">
      <w:pPr>
        <w:rPr>
          <w:rFonts w:cstheme="minorHAnsi"/>
          <w:sz w:val="24"/>
          <w:szCs w:val="24"/>
        </w:rPr>
      </w:pPr>
    </w:p>
    <w:p w14:paraId="5791158F" w14:textId="77777777" w:rsidR="00D30379" w:rsidRDefault="00D30379" w:rsidP="00D30379">
      <w:pPr>
        <w:rPr>
          <w:rFonts w:cstheme="minorHAnsi"/>
          <w:sz w:val="24"/>
          <w:szCs w:val="24"/>
        </w:rPr>
      </w:pPr>
      <w:r w:rsidRPr="00CB342B">
        <w:rPr>
          <w:rFonts w:cstheme="minorHAnsi"/>
          <w:sz w:val="24"/>
          <w:szCs w:val="24"/>
          <w:vertAlign w:val="superscript"/>
        </w:rPr>
        <w:t>2</w:t>
      </w:r>
      <w:r w:rsidRPr="00CB342B">
        <w:rPr>
          <w:rFonts w:cstheme="minorHAnsi"/>
          <w:sz w:val="24"/>
          <w:szCs w:val="24"/>
        </w:rPr>
        <w:t xml:space="preserve"> </w:t>
      </w:r>
      <w:r>
        <w:rPr>
          <w:rFonts w:cstheme="minorHAnsi"/>
          <w:sz w:val="24"/>
          <w:szCs w:val="24"/>
        </w:rPr>
        <w:t>U.S. Geological Survey Washington Cooperative Fish and Wildlife Research Unit</w:t>
      </w:r>
    </w:p>
    <w:p w14:paraId="191156D6" w14:textId="73940B23" w:rsidR="00D30379" w:rsidRPr="00E10DA2" w:rsidRDefault="00D30379" w:rsidP="00D30379">
      <w:pPr>
        <w:rPr>
          <w:rFonts w:cstheme="minorHAnsi"/>
          <w:sz w:val="24"/>
          <w:szCs w:val="24"/>
        </w:rPr>
      </w:pPr>
      <w:r w:rsidRPr="00E10DA2">
        <w:rPr>
          <w:rFonts w:cstheme="minorHAnsi"/>
          <w:sz w:val="24"/>
          <w:szCs w:val="24"/>
        </w:rPr>
        <w:t>School of Aquatic and Fishery Sciences</w:t>
      </w:r>
      <w:r>
        <w:rPr>
          <w:rFonts w:cstheme="minorHAnsi"/>
          <w:sz w:val="24"/>
          <w:szCs w:val="24"/>
        </w:rPr>
        <w:t xml:space="preserve">, </w:t>
      </w:r>
      <w:r w:rsidRPr="00E10DA2">
        <w:rPr>
          <w:rFonts w:cstheme="minorHAnsi"/>
          <w:sz w:val="24"/>
          <w:szCs w:val="24"/>
        </w:rPr>
        <w:t>Box 355020, University of Washington</w:t>
      </w:r>
    </w:p>
    <w:p w14:paraId="493D198C" w14:textId="4F5A08C7" w:rsidR="00D30379" w:rsidRDefault="00D30379" w:rsidP="00D30379">
      <w:pPr>
        <w:rPr>
          <w:rFonts w:cstheme="minorHAnsi"/>
          <w:sz w:val="24"/>
          <w:szCs w:val="24"/>
        </w:rPr>
      </w:pPr>
      <w:r w:rsidRPr="00E10DA2">
        <w:rPr>
          <w:rFonts w:cstheme="minorHAnsi"/>
          <w:sz w:val="24"/>
          <w:szCs w:val="24"/>
        </w:rPr>
        <w:t>Seattle, WA 98195 USA</w:t>
      </w:r>
    </w:p>
    <w:p w14:paraId="4C0FA6B7" w14:textId="77777777" w:rsidR="00D30379" w:rsidRDefault="00D30379" w:rsidP="00D30379">
      <w:pPr>
        <w:rPr>
          <w:rFonts w:cstheme="minorHAnsi"/>
          <w:sz w:val="24"/>
          <w:szCs w:val="24"/>
        </w:rPr>
      </w:pPr>
    </w:p>
    <w:p w14:paraId="03A49583" w14:textId="4411698A" w:rsidR="00D30379" w:rsidRPr="00CB342B" w:rsidRDefault="00D30379" w:rsidP="00D30379">
      <w:pPr>
        <w:autoSpaceDE w:val="0"/>
        <w:autoSpaceDN w:val="0"/>
        <w:adjustRightInd w:val="0"/>
        <w:spacing w:after="0" w:line="240" w:lineRule="auto"/>
        <w:rPr>
          <w:rFonts w:cstheme="minorHAnsi"/>
          <w:sz w:val="24"/>
          <w:szCs w:val="24"/>
        </w:rPr>
      </w:pPr>
      <w:r w:rsidRPr="00D30379">
        <w:rPr>
          <w:rFonts w:cstheme="minorHAnsi"/>
          <w:sz w:val="24"/>
          <w:szCs w:val="24"/>
          <w:vertAlign w:val="superscript"/>
        </w:rPr>
        <w:t>3</w:t>
      </w:r>
      <w:r w:rsidRPr="00CB342B">
        <w:rPr>
          <w:rFonts w:cstheme="minorHAnsi"/>
          <w:sz w:val="24"/>
          <w:szCs w:val="24"/>
        </w:rPr>
        <w:t xml:space="preserve"> Washington Department of Fish and Wildlife, 600 Capitol Way N. Olympia, WA 98501 USA</w:t>
      </w:r>
    </w:p>
    <w:p w14:paraId="5C086594" w14:textId="77777777" w:rsidR="00D30379" w:rsidRPr="00CB342B" w:rsidRDefault="00D30379" w:rsidP="00D30379">
      <w:pPr>
        <w:autoSpaceDE w:val="0"/>
        <w:autoSpaceDN w:val="0"/>
        <w:adjustRightInd w:val="0"/>
        <w:spacing w:after="0" w:line="240" w:lineRule="auto"/>
        <w:rPr>
          <w:rFonts w:cstheme="minorHAnsi"/>
        </w:rPr>
      </w:pPr>
    </w:p>
    <w:p w14:paraId="492DD84D" w14:textId="0EEE6DC5" w:rsidR="00D30379" w:rsidRPr="00CB342B" w:rsidRDefault="00D30379" w:rsidP="00D30379">
      <w:pPr>
        <w:autoSpaceDE w:val="0"/>
        <w:autoSpaceDN w:val="0"/>
        <w:adjustRightInd w:val="0"/>
        <w:spacing w:after="0" w:line="240" w:lineRule="auto"/>
        <w:rPr>
          <w:rFonts w:cstheme="minorHAnsi"/>
          <w:sz w:val="24"/>
          <w:szCs w:val="24"/>
        </w:rPr>
      </w:pPr>
      <w:r>
        <w:rPr>
          <w:rFonts w:cstheme="minorHAnsi"/>
          <w:sz w:val="24"/>
          <w:szCs w:val="24"/>
          <w:vertAlign w:val="superscript"/>
        </w:rPr>
        <w:t>4</w:t>
      </w:r>
      <w:r w:rsidRPr="00CB342B">
        <w:rPr>
          <w:rFonts w:cstheme="minorHAnsi"/>
          <w:sz w:val="24"/>
          <w:szCs w:val="24"/>
        </w:rPr>
        <w:t xml:space="preserve"> Department of Wildlife, Fish, and Environmental Studies, Swedish University of Agricultural Sciences (SLU) </w:t>
      </w:r>
      <w:proofErr w:type="spellStart"/>
      <w:r w:rsidRPr="00CB342B">
        <w:rPr>
          <w:rFonts w:cstheme="minorHAnsi"/>
          <w:sz w:val="24"/>
          <w:szCs w:val="24"/>
        </w:rPr>
        <w:t>Umeå</w:t>
      </w:r>
      <w:proofErr w:type="spellEnd"/>
      <w:r w:rsidRPr="00CB342B">
        <w:rPr>
          <w:rFonts w:cstheme="minorHAnsi"/>
          <w:sz w:val="24"/>
          <w:szCs w:val="24"/>
        </w:rPr>
        <w:t>, Uppsala, Sweden, 750 07</w:t>
      </w:r>
    </w:p>
    <w:p w14:paraId="1B77859E" w14:textId="24484811" w:rsidR="00F06CA9" w:rsidRPr="00E10DA2" w:rsidRDefault="00F06CA9">
      <w:pPr>
        <w:rPr>
          <w:rFonts w:cstheme="minorHAnsi"/>
          <w:sz w:val="24"/>
          <w:szCs w:val="24"/>
        </w:rPr>
      </w:pPr>
    </w:p>
    <w:p w14:paraId="534DCCB3" w14:textId="1E827521" w:rsidR="00F06CA9" w:rsidRPr="00E10DA2" w:rsidRDefault="00F06CA9">
      <w:pPr>
        <w:rPr>
          <w:rFonts w:cstheme="minorHAnsi"/>
          <w:sz w:val="24"/>
          <w:szCs w:val="24"/>
        </w:rPr>
      </w:pPr>
      <w:r w:rsidRPr="00E10DA2">
        <w:rPr>
          <w:rFonts w:cstheme="minorHAnsi"/>
          <w:sz w:val="24"/>
          <w:szCs w:val="24"/>
        </w:rPr>
        <w:t>Keywords:</w:t>
      </w:r>
      <w:r w:rsidR="00331DC3">
        <w:rPr>
          <w:rFonts w:cstheme="minorHAnsi"/>
          <w:sz w:val="24"/>
          <w:szCs w:val="24"/>
        </w:rPr>
        <w:t xml:space="preserve"> </w:t>
      </w:r>
      <w:r w:rsidR="00805D7C">
        <w:rPr>
          <w:rFonts w:cstheme="minorHAnsi"/>
          <w:sz w:val="24"/>
          <w:szCs w:val="24"/>
        </w:rPr>
        <w:t xml:space="preserve">body mass, </w:t>
      </w:r>
      <w:r w:rsidR="00506542">
        <w:rPr>
          <w:rFonts w:cstheme="minorHAnsi"/>
          <w:sz w:val="24"/>
          <w:szCs w:val="24"/>
        </w:rPr>
        <w:t xml:space="preserve">differential migration, </w:t>
      </w:r>
      <w:r w:rsidR="00506542" w:rsidRPr="003B12FE">
        <w:rPr>
          <w:rFonts w:cstheme="minorHAnsi"/>
          <w:i/>
          <w:sz w:val="24"/>
          <w:szCs w:val="24"/>
        </w:rPr>
        <w:t>Oncorhynchus tshawytscha</w:t>
      </w:r>
      <w:r w:rsidR="00506542">
        <w:rPr>
          <w:rFonts w:cstheme="minorHAnsi"/>
          <w:i/>
          <w:sz w:val="24"/>
          <w:szCs w:val="24"/>
        </w:rPr>
        <w:t>,</w:t>
      </w:r>
      <w:r w:rsidR="00506542">
        <w:rPr>
          <w:rFonts w:cstheme="minorHAnsi"/>
          <w:sz w:val="24"/>
          <w:szCs w:val="24"/>
        </w:rPr>
        <w:t xml:space="preserve"> </w:t>
      </w:r>
      <w:r w:rsidR="00331DC3">
        <w:rPr>
          <w:rFonts w:cstheme="minorHAnsi"/>
          <w:sz w:val="24"/>
          <w:szCs w:val="24"/>
        </w:rPr>
        <w:t>Pacific salmon, recreational fishing</w:t>
      </w:r>
      <w:r w:rsidR="00805D7C">
        <w:rPr>
          <w:rFonts w:cstheme="minorHAnsi"/>
          <w:sz w:val="24"/>
          <w:szCs w:val="24"/>
        </w:rPr>
        <w:t>, trends</w:t>
      </w:r>
    </w:p>
    <w:p w14:paraId="68768CB1" w14:textId="77777777" w:rsidR="00D30379" w:rsidRDefault="00D30379" w:rsidP="00805CAC">
      <w:pPr>
        <w:rPr>
          <w:rFonts w:cstheme="minorHAnsi"/>
          <w:sz w:val="24"/>
          <w:szCs w:val="24"/>
        </w:rPr>
      </w:pPr>
    </w:p>
    <w:p w14:paraId="56F6FCC3" w14:textId="77777777" w:rsidR="00D30379" w:rsidRDefault="00D30379" w:rsidP="00805CAC">
      <w:pPr>
        <w:rPr>
          <w:rFonts w:cstheme="minorHAnsi"/>
          <w:sz w:val="24"/>
          <w:szCs w:val="24"/>
        </w:rPr>
      </w:pPr>
    </w:p>
    <w:p w14:paraId="0E8C7F73" w14:textId="77777777" w:rsidR="00D30379" w:rsidRDefault="00D30379" w:rsidP="00805CAC">
      <w:pPr>
        <w:rPr>
          <w:rFonts w:cstheme="minorHAnsi"/>
          <w:sz w:val="24"/>
          <w:szCs w:val="24"/>
        </w:rPr>
      </w:pPr>
    </w:p>
    <w:p w14:paraId="58EA749C" w14:textId="77777777" w:rsidR="00D30379" w:rsidRDefault="00D30379" w:rsidP="00805CAC">
      <w:pPr>
        <w:rPr>
          <w:rFonts w:cstheme="minorHAnsi"/>
          <w:sz w:val="24"/>
          <w:szCs w:val="24"/>
        </w:rPr>
      </w:pPr>
    </w:p>
    <w:p w14:paraId="1C58A225" w14:textId="77777777" w:rsidR="00D30379" w:rsidRDefault="00D30379" w:rsidP="00805CAC">
      <w:pPr>
        <w:rPr>
          <w:rFonts w:cstheme="minorHAnsi"/>
          <w:sz w:val="24"/>
          <w:szCs w:val="24"/>
        </w:rPr>
      </w:pPr>
    </w:p>
    <w:p w14:paraId="6FC0F5C4" w14:textId="5FD22815" w:rsidR="00805CAC" w:rsidRPr="00805CAC" w:rsidRDefault="00805CAC" w:rsidP="00805CAC">
      <w:pPr>
        <w:rPr>
          <w:rFonts w:cstheme="minorHAnsi"/>
          <w:sz w:val="24"/>
          <w:szCs w:val="24"/>
        </w:rPr>
      </w:pPr>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p>
    <w:p w14:paraId="6E005F68" w14:textId="77777777" w:rsidR="00004849" w:rsidRDefault="00004849" w:rsidP="00F73880">
      <w:pPr>
        <w:spacing w:after="0" w:line="480" w:lineRule="auto"/>
        <w:rPr>
          <w:ins w:id="0" w:author="Mark Scheuerell" w:date="2021-09-17T05:49:00Z"/>
          <w:rFonts w:cstheme="minorHAnsi"/>
          <w:sz w:val="24"/>
          <w:szCs w:val="24"/>
        </w:rPr>
        <w:sectPr w:rsidR="00004849">
          <w:headerReference w:type="default" r:id="rId6"/>
          <w:pgSz w:w="12240" w:h="15840"/>
          <w:pgMar w:top="1440" w:right="1440" w:bottom="1440" w:left="1440" w:header="720" w:footer="720" w:gutter="0"/>
          <w:cols w:space="720"/>
          <w:docGrid w:linePitch="360"/>
        </w:sectPr>
      </w:pPr>
    </w:p>
    <w:p w14:paraId="66BFAA9B" w14:textId="1F590AAD" w:rsidR="00F06CA9" w:rsidRPr="00E10DA2" w:rsidRDefault="00F06CA9" w:rsidP="00F73880">
      <w:pPr>
        <w:spacing w:after="0" w:line="480" w:lineRule="auto"/>
        <w:rPr>
          <w:rFonts w:cstheme="minorHAnsi"/>
          <w:sz w:val="24"/>
          <w:szCs w:val="24"/>
        </w:rPr>
      </w:pPr>
      <w:del w:id="1" w:author="Mark Scheuerell" w:date="2021-09-17T05:49:00Z">
        <w:r w:rsidRPr="00E10DA2" w:rsidDel="00004849">
          <w:rPr>
            <w:rFonts w:cstheme="minorHAnsi"/>
            <w:sz w:val="24"/>
            <w:szCs w:val="24"/>
          </w:rPr>
          <w:lastRenderedPageBreak/>
          <w:br w:type="column"/>
        </w:r>
      </w:del>
      <w:commentRangeStart w:id="2"/>
      <w:r w:rsidRPr="00E10DA2">
        <w:rPr>
          <w:rFonts w:cstheme="minorHAnsi"/>
          <w:sz w:val="24"/>
          <w:szCs w:val="24"/>
        </w:rPr>
        <w:t>Abstract</w:t>
      </w:r>
      <w:commentRangeEnd w:id="2"/>
      <w:r w:rsidR="00FA3121">
        <w:rPr>
          <w:rStyle w:val="CommentReference"/>
        </w:rPr>
        <w:commentReference w:id="2"/>
      </w:r>
    </w:p>
    <w:p w14:paraId="6200DD90" w14:textId="1EFA5CE1" w:rsidR="00F06CA9" w:rsidRPr="00E10DA2" w:rsidRDefault="009E5812" w:rsidP="00F73880">
      <w:pPr>
        <w:spacing w:after="0"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w:t>
      </w:r>
      <w:r w:rsidR="00F73880">
        <w:rPr>
          <w:rFonts w:cstheme="minorHAnsi"/>
          <w:sz w:val="24"/>
          <w:szCs w:val="24"/>
        </w:rPr>
        <w:t>40</w:t>
      </w:r>
      <w:r>
        <w:rPr>
          <w:rFonts w:cstheme="minorHAnsi"/>
          <w:sz w:val="24"/>
          <w:szCs w:val="24"/>
        </w:rPr>
        <w:t xml:space="preserve"> years, but the patterns are inconsistent among regions </w:t>
      </w:r>
      <w:r w:rsidR="00531B1F">
        <w:rPr>
          <w:rFonts w:cstheme="minorHAnsi"/>
          <w:sz w:val="24"/>
          <w:szCs w:val="24"/>
        </w:rPr>
        <w:t>and species</w:t>
      </w:r>
      <w:r w:rsidR="00506542">
        <w:rPr>
          <w:rFonts w:cstheme="minorHAnsi"/>
          <w:sz w:val="24"/>
          <w:szCs w:val="24"/>
        </w:rPr>
        <w:t>. Interpretation of these trends is complicated by the</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w:t>
      </w:r>
      <w:ins w:id="3" w:author="Losee, James P (DFW)" w:date="2021-09-05T19:57:00Z">
        <w:r w:rsidR="00885949">
          <w:rPr>
            <w:rFonts w:cstheme="minorHAnsi"/>
            <w:sz w:val="24"/>
            <w:szCs w:val="24"/>
          </w:rPr>
          <w:t>short time series, data compris</w:t>
        </w:r>
      </w:ins>
      <w:ins w:id="4" w:author="Mark Scheuerell" w:date="2021-09-17T05:46:00Z">
        <w:r w:rsidR="00004849">
          <w:rPr>
            <w:rFonts w:cstheme="minorHAnsi"/>
            <w:sz w:val="24"/>
            <w:szCs w:val="24"/>
          </w:rPr>
          <w:t>ing</w:t>
        </w:r>
      </w:ins>
      <w:ins w:id="5" w:author="Losee, James P (DFW)" w:date="2021-09-05T19:57:00Z">
        <w:del w:id="6" w:author="Mark Scheuerell" w:date="2021-09-17T05:46:00Z">
          <w:r w:rsidR="00885949" w:rsidDel="00004849">
            <w:rPr>
              <w:rFonts w:cstheme="minorHAnsi"/>
              <w:sz w:val="24"/>
              <w:szCs w:val="24"/>
            </w:rPr>
            <w:delText>ed of</w:delText>
          </w:r>
        </w:del>
        <w:r w:rsidR="00885949">
          <w:rPr>
            <w:rFonts w:cstheme="minorHAnsi"/>
            <w:sz w:val="24"/>
            <w:szCs w:val="24"/>
          </w:rPr>
          <w:t xml:space="preserve"> a </w:t>
        </w:r>
      </w:ins>
      <w:r>
        <w:rPr>
          <w:rFonts w:cstheme="minorHAnsi"/>
          <w:sz w:val="24"/>
          <w:szCs w:val="24"/>
        </w:rPr>
        <w:t>mix</w:t>
      </w:r>
      <w:ins w:id="7" w:author="Losee, James P (DFW)" w:date="2021-09-05T19:58:00Z">
        <w:r w:rsidR="00885949">
          <w:rPr>
            <w:rFonts w:cstheme="minorHAnsi"/>
            <w:sz w:val="24"/>
            <w:szCs w:val="24"/>
          </w:rPr>
          <w:t xml:space="preserve"> of</w:t>
        </w:r>
      </w:ins>
      <w:del w:id="8" w:author="Losee, James P (DFW)" w:date="2021-09-05T19:58:00Z">
        <w:r w:rsidDel="00885949">
          <w:rPr>
            <w:rFonts w:cstheme="minorHAnsi"/>
            <w:sz w:val="24"/>
            <w:szCs w:val="24"/>
          </w:rPr>
          <w:delText>ed</w:delText>
        </w:r>
      </w:del>
      <w:r>
        <w:rPr>
          <w:rFonts w:cstheme="minorHAnsi"/>
          <w:sz w:val="24"/>
          <w:szCs w:val="24"/>
        </w:rPr>
        <w:t xml:space="preserve"> stocks</w:t>
      </w:r>
      <w:ins w:id="9" w:author="Mark Scheuerell" w:date="2021-09-17T05:47:00Z">
        <w:r w:rsidR="00004849">
          <w:rPr>
            <w:rFonts w:cstheme="minorHAnsi"/>
            <w:sz w:val="24"/>
            <w:szCs w:val="24"/>
          </w:rPr>
          <w:t>,</w:t>
        </w:r>
      </w:ins>
      <w:r>
        <w:rPr>
          <w:rFonts w:cstheme="minorHAnsi"/>
          <w:sz w:val="24"/>
          <w:szCs w:val="24"/>
        </w:rPr>
        <w:t xml:space="preserve"> and </w:t>
      </w:r>
      <w:ins w:id="10" w:author="Losee, James P (DFW)" w:date="2021-09-05T19:58:00Z">
        <w:r w:rsidR="00885949">
          <w:rPr>
            <w:rFonts w:cstheme="minorHAnsi"/>
            <w:sz w:val="24"/>
            <w:szCs w:val="24"/>
          </w:rPr>
          <w:t xml:space="preserve">varying </w:t>
        </w:r>
      </w:ins>
      <w:r>
        <w:rPr>
          <w:rFonts w:cstheme="minorHAnsi"/>
          <w:sz w:val="24"/>
          <w:szCs w:val="24"/>
        </w:rPr>
        <w:t xml:space="preserve">gear types. </w:t>
      </w:r>
      <w:r w:rsidR="003B12FE">
        <w:rPr>
          <w:rFonts w:cstheme="minorHAnsi"/>
          <w:sz w:val="24"/>
          <w:szCs w:val="24"/>
        </w:rPr>
        <w:t>Here</w:t>
      </w:r>
      <w:ins w:id="11" w:author="Losee, James P (DFW)" w:date="2021-09-05T19:58:00Z">
        <w:r w:rsidR="00885949">
          <w:rPr>
            <w:rFonts w:cstheme="minorHAnsi"/>
            <w:sz w:val="24"/>
            <w:szCs w:val="24"/>
          </w:rPr>
          <w:t>,</w:t>
        </w:r>
      </w:ins>
      <w:r w:rsidR="003B12FE">
        <w:rPr>
          <w:rFonts w:cstheme="minorHAnsi"/>
          <w:sz w:val="24"/>
          <w:szCs w:val="24"/>
        </w:rPr>
        <w:t xml:space="preserv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e</w:t>
      </w:r>
      <w:ins w:id="12" w:author="Losee, James P (DFW)" w:date="2021-09-06T07:26:00Z">
        <w:r w:rsidR="005A3515">
          <w:rPr>
            <w:rFonts w:cstheme="minorHAnsi"/>
            <w:sz w:val="24"/>
            <w:szCs w:val="24"/>
          </w:rPr>
          <w:t xml:space="preserve"> longest running salmon derby in North America</w:t>
        </w:r>
        <w:del w:id="13" w:author="Mark Scheuerell" w:date="2021-09-17T05:47:00Z">
          <w:r w:rsidR="005A3515" w:rsidDel="00004849">
            <w:rPr>
              <w:rFonts w:cstheme="minorHAnsi"/>
              <w:sz w:val="24"/>
              <w:szCs w:val="24"/>
            </w:rPr>
            <w:delText>n</w:delText>
          </w:r>
        </w:del>
        <w:r w:rsidR="005A3515">
          <w:rPr>
            <w:rFonts w:cstheme="minorHAnsi"/>
            <w:sz w:val="24"/>
            <w:szCs w:val="24"/>
          </w:rPr>
          <w:t>, the</w:t>
        </w:r>
      </w:ins>
      <w:r>
        <w:rPr>
          <w:rFonts w:cstheme="minorHAnsi"/>
          <w:sz w:val="24"/>
          <w:szCs w:val="24"/>
        </w:rPr>
        <w:t xml:space="preserv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w:t>
      </w:r>
      <w:ins w:id="14" w:author="Losee, James P (DFW)" w:date="2021-09-05T20:05:00Z">
        <w:r w:rsidR="005828D2">
          <w:rPr>
            <w:rFonts w:cstheme="minorHAnsi"/>
            <w:sz w:val="24"/>
            <w:szCs w:val="24"/>
          </w:rPr>
          <w:t xml:space="preserve"> and remaining in </w:t>
        </w:r>
      </w:ins>
      <w:del w:id="15" w:author="Losee, James P (DFW)" w:date="2021-09-05T20:05:00Z">
        <w:r w:rsidR="009D3592" w:rsidRPr="00E10DA2" w:rsidDel="005828D2">
          <w:rPr>
            <w:rFonts w:cstheme="minorHAnsi"/>
            <w:sz w:val="24"/>
            <w:szCs w:val="24"/>
          </w:rPr>
          <w:delText xml:space="preserve"> </w:delText>
        </w:r>
      </w:del>
      <w:r w:rsidR="009D3592" w:rsidRPr="00E10DA2">
        <w:rPr>
          <w:rFonts w:cstheme="minorHAnsi"/>
          <w:sz w:val="24"/>
          <w:szCs w:val="24"/>
        </w:rPr>
        <w:t>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ins w:id="16" w:author="Losee, James P (DFW)" w:date="2021-09-05T20:02:00Z">
        <w:r w:rsidR="005828D2">
          <w:rPr>
            <w:rFonts w:cstheme="minorHAnsi"/>
            <w:sz w:val="24"/>
            <w:szCs w:val="24"/>
          </w:rPr>
          <w:t xml:space="preserve"> </w:t>
        </w:r>
      </w:ins>
      <w:ins w:id="17" w:author="Losee, James P (DFW)" w:date="2021-09-05T20:06:00Z">
        <w:r w:rsidR="005828D2">
          <w:rPr>
            <w:rFonts w:cstheme="minorHAnsi"/>
            <w:sz w:val="24"/>
            <w:szCs w:val="24"/>
          </w:rPr>
          <w:t xml:space="preserve">an overall decline in fish mass over the decades with </w:t>
        </w:r>
      </w:ins>
      <w:ins w:id="18" w:author="Losee, James P (DFW)" w:date="2021-09-05T20:03:00Z">
        <w:r w:rsidR="005828D2">
          <w:rPr>
            <w:rFonts w:cstheme="minorHAnsi"/>
            <w:sz w:val="24"/>
            <w:szCs w:val="24"/>
          </w:rPr>
          <w:t>a hig</w:t>
        </w:r>
      </w:ins>
      <w:ins w:id="19" w:author="Mark Scheuerell" w:date="2021-09-17T05:47:00Z">
        <w:r w:rsidR="00004849">
          <w:rPr>
            <w:rFonts w:cstheme="minorHAnsi"/>
            <w:sz w:val="24"/>
            <w:szCs w:val="24"/>
          </w:rPr>
          <w:t>h</w:t>
        </w:r>
      </w:ins>
      <w:ins w:id="20" w:author="Losee, James P (DFW)" w:date="2021-09-05T20:03:00Z">
        <w:r w:rsidR="005828D2">
          <w:rPr>
            <w:rFonts w:cstheme="minorHAnsi"/>
            <w:sz w:val="24"/>
            <w:szCs w:val="24"/>
          </w:rPr>
          <w:t xml:space="preserve"> degree of </w:t>
        </w:r>
        <w:del w:id="21" w:author="Mark Scheuerell" w:date="2021-09-17T05:47:00Z">
          <w:r w:rsidR="005828D2" w:rsidDel="00004849">
            <w:rPr>
              <w:rFonts w:cstheme="minorHAnsi"/>
              <w:sz w:val="24"/>
              <w:szCs w:val="24"/>
            </w:rPr>
            <w:delText>variabilyt</w:delText>
          </w:r>
        </w:del>
      </w:ins>
      <w:ins w:id="22" w:author="Mark Scheuerell" w:date="2021-09-17T05:47:00Z">
        <w:r w:rsidR="00004849">
          <w:rPr>
            <w:rFonts w:cstheme="minorHAnsi"/>
            <w:sz w:val="24"/>
            <w:szCs w:val="24"/>
          </w:rPr>
          <w:t>variability</w:t>
        </w:r>
      </w:ins>
      <w:ins w:id="23" w:author="Losee, James P (DFW)" w:date="2021-09-05T20:03:00Z">
        <w:r w:rsidR="005828D2">
          <w:rPr>
            <w:rFonts w:cstheme="minorHAnsi"/>
            <w:sz w:val="24"/>
            <w:szCs w:val="24"/>
          </w:rPr>
          <w:t xml:space="preserve"> </w:t>
        </w:r>
      </w:ins>
      <w:ins w:id="24" w:author="Losee, James P (DFW)" w:date="2021-09-05T20:06:00Z">
        <w:r w:rsidR="005828D2">
          <w:rPr>
            <w:rFonts w:cstheme="minorHAnsi"/>
            <w:sz w:val="24"/>
            <w:szCs w:val="24"/>
          </w:rPr>
          <w:t>throughout the time</w:t>
        </w:r>
        <w:del w:id="25" w:author="Mark Scheuerell" w:date="2021-09-17T05:47:00Z">
          <w:r w:rsidR="005828D2" w:rsidDel="00004849">
            <w:rPr>
              <w:rFonts w:cstheme="minorHAnsi"/>
              <w:sz w:val="24"/>
              <w:szCs w:val="24"/>
            </w:rPr>
            <w:delText>r</w:delText>
          </w:r>
        </w:del>
        <w:r w:rsidR="005828D2">
          <w:rPr>
            <w:rFonts w:cstheme="minorHAnsi"/>
            <w:sz w:val="24"/>
            <w:szCs w:val="24"/>
          </w:rPr>
          <w:t xml:space="preserve"> series.  Specifically, resident Chinook salmon exhibited</w:t>
        </w:r>
      </w:ins>
      <w:ins w:id="26" w:author="Losee, James P (DFW)" w:date="2021-09-05T20:02:00Z">
        <w:r w:rsidR="005828D2">
          <w:rPr>
            <w:rFonts w:cstheme="minorHAnsi"/>
            <w:sz w:val="24"/>
            <w:szCs w:val="24"/>
          </w:rPr>
          <w:t xml:space="preserve"> </w:t>
        </w:r>
      </w:ins>
      <w:del w:id="27" w:author="Losee, James P (DFW)" w:date="2021-09-05T20:03:00Z">
        <w:r w:rsidR="00D74346" w:rsidDel="005828D2">
          <w:rPr>
            <w:rFonts w:cstheme="minorHAnsi"/>
            <w:sz w:val="24"/>
            <w:szCs w:val="24"/>
          </w:rPr>
          <w:delText xml:space="preserve"> </w:delText>
        </w:r>
      </w:del>
      <w:r w:rsidR="00D74346">
        <w:rPr>
          <w:rFonts w:cstheme="minorHAnsi"/>
          <w:sz w:val="24"/>
          <w:szCs w:val="24"/>
        </w:rPr>
        <w:t>several shifts</w:t>
      </w:r>
      <w:del w:id="28" w:author="Losee, James P (DFW)" w:date="2021-09-05T20:03:00Z">
        <w:r w:rsidR="00D74346" w:rsidDel="005828D2">
          <w:rPr>
            <w:rFonts w:cstheme="minorHAnsi"/>
            <w:sz w:val="24"/>
            <w:szCs w:val="24"/>
          </w:rPr>
          <w:delText xml:space="preserve"> in </w:delText>
        </w:r>
        <w:r w:rsidR="004307BE" w:rsidDel="005828D2">
          <w:rPr>
            <w:rFonts w:cstheme="minorHAnsi"/>
            <w:sz w:val="24"/>
            <w:szCs w:val="24"/>
          </w:rPr>
          <w:delText>fish mass</w:delText>
        </w:r>
        <w:r w:rsidR="003B12FE" w:rsidDel="005828D2">
          <w:rPr>
            <w:rFonts w:cstheme="minorHAnsi"/>
            <w:sz w:val="24"/>
            <w:szCs w:val="24"/>
          </w:rPr>
          <w:delText xml:space="preserve"> </w:delText>
        </w:r>
        <w:r w:rsidR="009211D0" w:rsidDel="005828D2">
          <w:rPr>
            <w:rFonts w:cstheme="minorHAnsi"/>
            <w:sz w:val="24"/>
            <w:szCs w:val="24"/>
          </w:rPr>
          <w:delText>over the decades</w:delText>
        </w:r>
      </w:del>
      <w:r w:rsidR="009211D0">
        <w:rPr>
          <w:rFonts w:cstheme="minorHAnsi"/>
          <w:sz w:val="24"/>
          <w:szCs w:val="24"/>
        </w:rPr>
        <w:t>, including a</w:t>
      </w:r>
      <w:r w:rsidR="000C78DC">
        <w:rPr>
          <w:rFonts w:cstheme="minorHAnsi"/>
          <w:sz w:val="24"/>
          <w:szCs w:val="24"/>
        </w:rPr>
        <w:t>n increase in size from a</w:t>
      </w:r>
      <w:r w:rsidR="009211D0">
        <w:rPr>
          <w:rFonts w:cstheme="minorHAnsi"/>
          <w:sz w:val="24"/>
          <w:szCs w:val="24"/>
        </w:rPr>
        <w:t xml:space="preserve"> </w:t>
      </w:r>
      <w:r w:rsidR="000C78DC">
        <w:rPr>
          <w:rFonts w:cstheme="minorHAnsi"/>
          <w:sz w:val="24"/>
          <w:szCs w:val="24"/>
        </w:rPr>
        <w:t xml:space="preserve">high in the 1950s to a low around 1980, </w:t>
      </w:r>
      <w:del w:id="29" w:author="Mark Scheuerell" w:date="2021-09-17T05:48:00Z">
        <w:r w:rsidR="000C78DC" w:rsidDel="00004849">
          <w:rPr>
            <w:rFonts w:cstheme="minorHAnsi"/>
            <w:sz w:val="24"/>
            <w:szCs w:val="24"/>
          </w:rPr>
          <w:delText xml:space="preserve">then </w:delText>
        </w:r>
      </w:del>
      <w:ins w:id="30" w:author="Mark Scheuerell" w:date="2021-09-17T05:48:00Z">
        <w:r w:rsidR="00004849">
          <w:rPr>
            <w:rFonts w:cstheme="minorHAnsi"/>
            <w:sz w:val="24"/>
            <w:szCs w:val="24"/>
          </w:rPr>
          <w:t>followed by</w:t>
        </w:r>
        <w:r w:rsidR="00004849">
          <w:rPr>
            <w:rFonts w:cstheme="minorHAnsi"/>
            <w:sz w:val="24"/>
            <w:szCs w:val="24"/>
          </w:rPr>
          <w:t xml:space="preserve"> </w:t>
        </w:r>
      </w:ins>
      <w:r w:rsidR="000C78DC">
        <w:rPr>
          <w:rFonts w:cstheme="minorHAnsi"/>
          <w:sz w:val="24"/>
          <w:szCs w:val="24"/>
        </w:rPr>
        <w:t>an increase to another high around 1990, and th</w:t>
      </w:r>
      <w:r w:rsidR="009211D0">
        <w:rPr>
          <w:rFonts w:cstheme="minorHAnsi"/>
          <w:sz w:val="24"/>
          <w:szCs w:val="24"/>
        </w:rPr>
        <w:t>e</w:t>
      </w:r>
      <w:r w:rsidR="000C78DC">
        <w:rPr>
          <w:rFonts w:cstheme="minorHAnsi"/>
          <w:sz w:val="24"/>
          <w:szCs w:val="24"/>
        </w:rPr>
        <w:t xml:space="preserve">n a decline over the </w:t>
      </w:r>
      <w:r w:rsidR="009211D0">
        <w:rPr>
          <w:rFonts w:cstheme="minorHAnsi"/>
          <w:sz w:val="24"/>
          <w:szCs w:val="24"/>
        </w:rPr>
        <w:t xml:space="preserve">most recent </w:t>
      </w:r>
      <w:r w:rsidR="004307BE">
        <w:rPr>
          <w:rFonts w:cstheme="minorHAnsi"/>
          <w:sz w:val="24"/>
          <w:szCs w:val="24"/>
        </w:rPr>
        <w:t>30 years</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w:t>
      </w:r>
      <w:del w:id="31" w:author="Losee, James P (DFW)" w:date="2021-09-05T20:07:00Z">
        <w:r w:rsidR="004307BE" w:rsidDel="005828D2">
          <w:rPr>
            <w:rFonts w:cstheme="minorHAnsi"/>
            <w:sz w:val="24"/>
            <w:szCs w:val="24"/>
          </w:rPr>
          <w:delText>sampled in an independent research survey</w:delText>
        </w:r>
      </w:del>
      <w:ins w:id="32" w:author="Losee, James P (DFW)" w:date="2021-09-05T20:07:00Z">
        <w:r w:rsidR="005828D2">
          <w:rPr>
            <w:rFonts w:cstheme="minorHAnsi"/>
            <w:sz w:val="24"/>
            <w:szCs w:val="24"/>
          </w:rPr>
          <w:t>reported previously</w:t>
        </w:r>
      </w:ins>
      <w:r w:rsidR="00531B1F">
        <w:rPr>
          <w:rFonts w:cstheme="minorHAnsi"/>
          <w:sz w:val="24"/>
          <w:szCs w:val="24"/>
        </w:rPr>
        <w:t xml:space="preserve">.  </w:t>
      </w:r>
      <w:del w:id="33" w:author="Losee, James P (DFW)" w:date="2021-09-05T20:08:00Z">
        <w:r w:rsidR="000C78DC" w:rsidDel="005828D2">
          <w:rPr>
            <w:rFonts w:cstheme="minorHAnsi"/>
            <w:sz w:val="24"/>
            <w:szCs w:val="24"/>
          </w:rPr>
          <w:delText xml:space="preserve">This </w:delText>
        </w:r>
      </w:del>
      <w:ins w:id="34" w:author="Losee, James P (DFW)" w:date="2021-09-05T20:08:00Z">
        <w:r w:rsidR="005828D2">
          <w:rPr>
            <w:rFonts w:cstheme="minorHAnsi"/>
            <w:sz w:val="24"/>
            <w:szCs w:val="24"/>
          </w:rPr>
          <w:t xml:space="preserve">These </w:t>
        </w:r>
      </w:ins>
      <w:r w:rsidR="00C76D65">
        <w:rPr>
          <w:rFonts w:cstheme="minorHAnsi"/>
          <w:sz w:val="24"/>
          <w:szCs w:val="24"/>
        </w:rPr>
        <w:t xml:space="preserve">distinct patterns in size </w:t>
      </w:r>
      <w:del w:id="35" w:author="Losee, James P (DFW)" w:date="2021-09-05T20:08:00Z">
        <w:r w:rsidR="00C76D65" w:rsidDel="005A4311">
          <w:rPr>
            <w:rFonts w:cstheme="minorHAnsi"/>
            <w:sz w:val="24"/>
            <w:szCs w:val="24"/>
          </w:rPr>
          <w:delText>over time in</w:delText>
        </w:r>
      </w:del>
      <w:ins w:id="36" w:author="Losee, James P (DFW)" w:date="2021-09-05T20:08:00Z">
        <w:r w:rsidR="005A4311">
          <w:rPr>
            <w:rFonts w:cstheme="minorHAnsi"/>
            <w:sz w:val="24"/>
            <w:szCs w:val="24"/>
          </w:rPr>
          <w:t>for Chinook</w:t>
        </w:r>
      </w:ins>
      <w:r w:rsidR="00C76D65">
        <w:rPr>
          <w:rFonts w:cstheme="minorHAnsi"/>
          <w:sz w:val="24"/>
          <w:szCs w:val="24"/>
        </w:rPr>
        <w:t xml:space="preserve"> salmon from common origins associated with different migration patterns exemplify yet another important factor to be considered in the analysis </w:t>
      </w:r>
      <w:r w:rsidR="00F73880">
        <w:rPr>
          <w:rFonts w:cstheme="minorHAnsi"/>
          <w:sz w:val="24"/>
          <w:szCs w:val="24"/>
        </w:rPr>
        <w:t xml:space="preserve">and interpretation </w:t>
      </w:r>
      <w:r w:rsidR="00C76D65">
        <w:rPr>
          <w:rFonts w:cstheme="minorHAnsi"/>
          <w:sz w:val="24"/>
          <w:szCs w:val="24"/>
        </w:rPr>
        <w:t xml:space="preserve">of such trends.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138B50EB"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001546">
        <w:rPr>
          <w:rFonts w:cstheme="minorHAnsi"/>
          <w:sz w:val="24"/>
          <w:szCs w:val="24"/>
        </w:rPr>
        <w:instrText xml:space="preserve"> ADDIN EN.CITE &lt;EndNote&gt;&lt;Cite&gt;&lt;Author&gt;Cox&lt;/Author&gt;&lt;Year&gt;1997&lt;/Year&gt;&lt;RecNum&gt;2230&lt;/RecNum&gt;&lt;DisplayText&gt;(Cox and Hinch 1997, Rogers et al. 2011)&lt;/DisplayText&gt;&lt;record&gt;&lt;rec-number&gt;2230&lt;/rec-number&gt;&lt;foreign-keys&gt;&lt;key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sea&lt;/label&gt;&lt;urls&gt;&lt;/urls&gt;&lt;/record&gt;&lt;/Cite&gt;&lt;Cite&gt;&lt;Author&gt;Rogers&lt;/Author&gt;&lt;Year&gt;2011&lt;/Year&gt;&lt;RecNum&gt;5023&lt;/RecNum&gt;&lt;record&gt;&lt;rec-number&gt;5023&lt;/rec-number&gt;&lt;foreign-keys&gt;&lt;key app="EN" db-id="pa2rd55p5t29rkezf59x9asssx9epef0ese0"&gt;5023&lt;/key&gt;&lt;/foreign-keys&gt;&lt;ref-type name="Journal Article"&gt;17&lt;/ref-type&gt;&lt;contributors&gt;&lt;authors&gt;&lt;author&gt;Rogers, L A&lt;/author&gt;&lt;author&gt;Stige, L C&lt;/author&gt;&lt;author&gt;Olsen, E M&lt;/author&gt;&lt;author&gt;Knutsen, H&lt;/author&gt;&lt;author&gt;Chan, K-S&lt;/author&gt;&lt;author&gt;Stenseth, N C&lt;/author&gt;&lt;/authors&gt;&lt;/contributors&gt;&lt;titles&gt;&lt;title&gt;Climate and population density drive changes in cod body size throughout a century on the Norwegian coast&lt;/title&gt;&lt;secondary-title&gt;Proceedings of the National Academy of Sciences&lt;/secondary-title&gt;&lt;/titles&gt;&lt;pages&gt;1961–1966&lt;/pages&gt;&lt;volume&gt;108&lt;/volume&gt;&lt;dates&gt;&lt;year&gt;2011&lt;/year&gt;&lt;/dates&gt;&lt;label&gt;long-term research&lt;/label&gt;&lt;urls&gt;&lt;/urls&gt;&lt;/record&gt;&lt;/Cite&gt;&lt;/EndNote&gt;</w:instrText>
      </w:r>
      <w:r w:rsidR="0028312E">
        <w:rPr>
          <w:rFonts w:cstheme="minorHAnsi"/>
          <w:sz w:val="24"/>
          <w:szCs w:val="24"/>
        </w:rPr>
        <w:fldChar w:fldCharType="separate"/>
      </w:r>
      <w:r w:rsidR="00001546">
        <w:rPr>
          <w:rFonts w:cstheme="minorHAnsi"/>
          <w:noProof/>
          <w:sz w:val="24"/>
          <w:szCs w:val="24"/>
        </w:rPr>
        <w:t>(</w:t>
      </w:r>
      <w:r w:rsidR="009C6D45">
        <w:fldChar w:fldCharType="begin"/>
      </w:r>
      <w:r w:rsidR="009C6D45">
        <w:instrText xml:space="preserve"> HYPER</w:instrText>
      </w:r>
      <w:r w:rsidR="009C6D45">
        <w:instrText xml:space="preserve">LINK \l "_ENREF_7" \o "Cox, 1997 #2230" </w:instrText>
      </w:r>
      <w:r w:rsidR="009C6D45">
        <w:fldChar w:fldCharType="separate"/>
      </w:r>
      <w:r w:rsidR="00C3468A">
        <w:rPr>
          <w:rFonts w:cstheme="minorHAnsi"/>
          <w:noProof/>
          <w:sz w:val="24"/>
          <w:szCs w:val="24"/>
        </w:rPr>
        <w:t>Cox and Hinch 1997</w:t>
      </w:r>
      <w:r w:rsidR="009C6D45">
        <w:rPr>
          <w:rFonts w:cstheme="minorHAnsi"/>
          <w:noProof/>
          <w:sz w:val="24"/>
          <w:szCs w:val="24"/>
        </w:rPr>
        <w:fldChar w:fldCharType="end"/>
      </w:r>
      <w:r w:rsidR="00001546">
        <w:rPr>
          <w:rFonts w:cstheme="minorHAnsi"/>
          <w:noProof/>
          <w:sz w:val="24"/>
          <w:szCs w:val="24"/>
        </w:rPr>
        <w:t xml:space="preserve">, </w:t>
      </w:r>
      <w:r w:rsidR="009C6D45">
        <w:fldChar w:fldCharType="begin"/>
      </w:r>
      <w:r w:rsidR="009C6D45">
        <w:instrText xml:space="preserve"> HYPERLINK \l "_ENREF_33" \o "Rogers, 2011 #5023" </w:instrText>
      </w:r>
      <w:r w:rsidR="009C6D45">
        <w:fldChar w:fldCharType="separate"/>
      </w:r>
      <w:r w:rsidR="00C3468A">
        <w:rPr>
          <w:rFonts w:cstheme="minorHAnsi"/>
          <w:noProof/>
          <w:sz w:val="24"/>
          <w:szCs w:val="24"/>
        </w:rPr>
        <w:t>Rogers et al. 2011</w:t>
      </w:r>
      <w:r w:rsidR="009C6D45">
        <w:rPr>
          <w:rFonts w:cstheme="minorHAnsi"/>
          <w:noProof/>
          <w:sz w:val="24"/>
          <w:szCs w:val="24"/>
        </w:rPr>
        <w:fldChar w:fldCharType="end"/>
      </w:r>
      <w:r w:rsidR="00001546">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001546">
        <w:rPr>
          <w:rFonts w:cstheme="minorHAnsi"/>
          <w:sz w:val="24"/>
          <w:szCs w:val="24"/>
        </w:rPr>
        <w:instrText xml:space="preserve"> ADDIN EN.CITE &lt;EndNote&gt;&lt;Cite&gt;&lt;Author&gt;Pyper&lt;/Author&gt;&lt;Year&gt;1999&lt;/Year&gt;&lt;RecNum&gt;2315&lt;/RecNum&gt;&lt;DisplayText&gt;(Millner and Whiting 1996, 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history&lt;/label&gt;&lt;urls&gt;&lt;/urls&gt;&lt;/record&gt;&lt;/Cite&gt;&lt;Cite&gt;&lt;Author&gt;Millner&lt;/Author&gt;&lt;Year&gt;1996&lt;/Year&gt;&lt;RecNum&gt;5024&lt;/RecNum&gt;&lt;record&gt;&lt;rec-number&gt;5024&lt;/rec-number&gt;&lt;foreign-keys&gt;&lt;key app="EN" db-id="pa2rd55p5t29rkezf59x9asssx9epef0ese0"&gt;5024&lt;/key&gt;&lt;/foreign-keys&gt;&lt;ref-type name="Journal Article"&gt;17&lt;/ref-type&gt;&lt;contributors&gt;&lt;authors&gt;&lt;author&gt;Millner, R S&lt;/author&gt;&lt;author&gt;Whiting, C L  &lt;/author&gt;&lt;/authors&gt;&lt;/contributors&gt;&lt;titles&gt;&lt;title&gt;Long-term changes in growth and population abundance of sole in the North Sea from 1940 to the present&lt;/title&gt;&lt;secondary-title&gt;ICES Journal of Marine Science&lt;/secondary-title&gt;&lt;/titles&gt;&lt;periodical&gt;&lt;full-title&gt;ICES Journal of Marine Science&lt;/full-title&gt;&lt;/periodical&gt;&lt;pages&gt;1185–1195&lt;/pages&gt;&lt;volume&gt;53&lt;/volume&gt;&lt;dates&gt;&lt;year&gt;1996&lt;/year&gt;&lt;/dates&gt;&lt;label&gt;long-term research&lt;/label&gt;&lt;urls&gt;&lt;/urls&gt;&lt;/record&gt;&lt;/Cite&gt;&lt;/EndNote&gt;</w:instrText>
      </w:r>
      <w:r w:rsidR="0028312E">
        <w:rPr>
          <w:rFonts w:cstheme="minorHAnsi"/>
          <w:sz w:val="24"/>
          <w:szCs w:val="24"/>
        </w:rPr>
        <w:fldChar w:fldCharType="separate"/>
      </w:r>
      <w:r w:rsidR="00001546">
        <w:rPr>
          <w:rFonts w:cstheme="minorHAnsi"/>
          <w:noProof/>
          <w:sz w:val="24"/>
          <w:szCs w:val="24"/>
        </w:rPr>
        <w:t>(</w:t>
      </w:r>
      <w:r w:rsidR="009C6D45">
        <w:fldChar w:fldCharType="begin"/>
      </w:r>
      <w:r w:rsidR="009C6D45">
        <w:instrText xml:space="preserve"> HYPERLINK \l "_ENREF_18" \o "Millner, 1996 #5024" </w:instrText>
      </w:r>
      <w:r w:rsidR="009C6D45">
        <w:fldChar w:fldCharType="separate"/>
      </w:r>
      <w:r w:rsidR="00C3468A">
        <w:rPr>
          <w:rFonts w:cstheme="minorHAnsi"/>
          <w:noProof/>
          <w:sz w:val="24"/>
          <w:szCs w:val="24"/>
        </w:rPr>
        <w:t>Millner and Whiting 1996</w:t>
      </w:r>
      <w:r w:rsidR="009C6D45">
        <w:rPr>
          <w:rFonts w:cstheme="minorHAnsi"/>
          <w:noProof/>
          <w:sz w:val="24"/>
          <w:szCs w:val="24"/>
        </w:rPr>
        <w:fldChar w:fldCharType="end"/>
      </w:r>
      <w:r w:rsidR="00001546">
        <w:rPr>
          <w:rFonts w:cstheme="minorHAnsi"/>
          <w:noProof/>
          <w:sz w:val="24"/>
          <w:szCs w:val="24"/>
        </w:rPr>
        <w:t xml:space="preserve">, </w:t>
      </w:r>
      <w:r w:rsidR="009C6D45">
        <w:fldChar w:fldCharType="begin"/>
      </w:r>
      <w:r w:rsidR="009C6D45">
        <w:instrText xml:space="preserve"> HYPERLINK \l "_ENREF_24" \o "Pyper, 1999 #2315" </w:instrText>
      </w:r>
      <w:r w:rsidR="009C6D45">
        <w:fldChar w:fldCharType="separate"/>
      </w:r>
      <w:r w:rsidR="00C3468A">
        <w:rPr>
          <w:rFonts w:cstheme="minorHAnsi"/>
          <w:noProof/>
          <w:sz w:val="24"/>
          <w:szCs w:val="24"/>
        </w:rPr>
        <w:t>Pyper and Peterman 1999</w:t>
      </w:r>
      <w:r w:rsidR="009C6D45">
        <w:rPr>
          <w:rFonts w:cstheme="minorHAnsi"/>
          <w:noProof/>
          <w:sz w:val="24"/>
          <w:szCs w:val="24"/>
        </w:rPr>
        <w:fldChar w:fldCharType="end"/>
      </w:r>
      <w:r w:rsidR="00001546">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r w:rsidR="009C6D45">
        <w:fldChar w:fldCharType="begin"/>
      </w:r>
      <w:r w:rsidR="009C6D45">
        <w:instrText xml:space="preserve"> HYPERLINK \l "_ENREF_28" \o "Richards, 1999 #4126" </w:instrText>
      </w:r>
      <w:r w:rsidR="009C6D45">
        <w:fldChar w:fldCharType="separate"/>
      </w:r>
      <w:r w:rsidR="00C3468A">
        <w:rPr>
          <w:rFonts w:cstheme="minorHAnsi"/>
          <w:noProof/>
          <w:sz w:val="24"/>
          <w:szCs w:val="24"/>
        </w:rPr>
        <w:t>Richards and Rago 1999</w:t>
      </w:r>
      <w:r w:rsidR="009C6D45">
        <w:rPr>
          <w:rFonts w:cstheme="minorHAnsi"/>
          <w:noProof/>
          <w:sz w:val="24"/>
          <w:szCs w:val="24"/>
        </w:rPr>
        <w:fldChar w:fldCharType="end"/>
      </w:r>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fishery induced evolution </w:t>
      </w:r>
      <w:r w:rsidR="00FE07F4">
        <w:rPr>
          <w:rFonts w:cstheme="minorHAnsi"/>
          <w:sz w:val="24"/>
          <w:szCs w:val="24"/>
        </w:rPr>
        <w:fldChar w:fldCharType="begin"/>
      </w:r>
      <w:r w:rsidR="00C3468A">
        <w:rPr>
          <w:rFonts w:cstheme="minorHAnsi"/>
          <w:sz w:val="24"/>
          <w:szCs w:val="24"/>
        </w:rPr>
        <w:instrText xml:space="preserve"> ADDIN EN.CITE &lt;EndNote&gt;&lt;Cite&gt;&lt;Author&gt;Swain&lt;/Author&gt;&lt;Year&gt;2007&lt;/Year&gt;&lt;RecNum&gt;6600&lt;/RecNum&gt;&lt;DisplayText&gt;(Swain et al. 2007, Sharpe and Hendry 2009)&lt;/DisplayText&gt;&lt;record&gt;&lt;rec-number&gt;6600&lt;/rec-number&gt;&lt;foreign-keys&gt;&lt;key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selection&lt;/label&gt;&lt;urls&gt;&lt;/urls&gt;&lt;/record&gt;&lt;/Cite&gt;&lt;Cite&gt;&lt;Author&gt;Sharpe&lt;/Author&gt;&lt;Year&gt;2009&lt;/Year&gt;&lt;RecNum&gt;7265&lt;/RecNum&gt;&lt;record&gt;&lt;rec-number&gt;7265&lt;/rec-number&gt;&lt;foreign-keys&gt;&lt;key app="EN" db-id="pa2rd55p5t29rkezf59x9asssx9epef0ese0"&gt;7265&lt;/key&gt;&lt;/foreign-keys&gt;&lt;ref-type name="Journal Article"&gt;17&lt;/ref-type&gt;&lt;contributors&gt;&lt;authors&gt;&lt;author&gt;Sharpe, D M T&lt;/author&gt;&lt;author&gt;Hendry, A P&lt;/author&gt;&lt;/authors&gt;&lt;/contributors&gt;&lt;titles&gt;&lt;title&gt;Life history changes in commercially exploited fish stocks: an analysis of trends across studies&lt;/title&gt;&lt;secondary-title&gt;Evolutionary Applications&lt;/secondary-title&gt;&lt;/titles&gt;&lt;periodical&gt;&lt;full-title&gt;Evolutionary Applications&lt;/full-title&gt;&lt;/periodical&gt;&lt;pages&gt;260-275&lt;/pages&gt;&lt;volume&gt;2&lt;/volume&gt;&lt;dates&gt;&lt;year&gt;2009&lt;/year&gt;&lt;/dates&gt;&lt;label&gt;fishery selection&lt;/label&gt;&lt;urls&gt;&lt;/urls&gt;&lt;/record&gt;&lt;/Cite&gt;&lt;/EndNote&gt;</w:instrText>
      </w:r>
      <w:r w:rsidR="00FE07F4">
        <w:rPr>
          <w:rFonts w:cstheme="minorHAnsi"/>
          <w:sz w:val="24"/>
          <w:szCs w:val="24"/>
        </w:rPr>
        <w:fldChar w:fldCharType="separate"/>
      </w:r>
      <w:r w:rsidR="00C3468A">
        <w:rPr>
          <w:rFonts w:cstheme="minorHAnsi"/>
          <w:noProof/>
          <w:sz w:val="24"/>
          <w:szCs w:val="24"/>
        </w:rPr>
        <w:t>(</w:t>
      </w:r>
      <w:r w:rsidR="009C6D45">
        <w:fldChar w:fldCharType="begin"/>
      </w:r>
      <w:r w:rsidR="009C6D45">
        <w:instrText xml:space="preserve"> HYPERLINK \l "_ENREF_40" \o "Swain, 2007 #6600" </w:instrText>
      </w:r>
      <w:r w:rsidR="009C6D45">
        <w:fldChar w:fldCharType="separate"/>
      </w:r>
      <w:r w:rsidR="00C3468A">
        <w:rPr>
          <w:rFonts w:cstheme="minorHAnsi"/>
          <w:noProof/>
          <w:sz w:val="24"/>
          <w:szCs w:val="24"/>
        </w:rPr>
        <w:t>Swain et al. 2007</w:t>
      </w:r>
      <w:r w:rsidR="009C6D45">
        <w:rPr>
          <w:rFonts w:cstheme="minorHAnsi"/>
          <w:noProof/>
          <w:sz w:val="24"/>
          <w:szCs w:val="24"/>
        </w:rPr>
        <w:fldChar w:fldCharType="end"/>
      </w:r>
      <w:r w:rsidR="00C3468A">
        <w:rPr>
          <w:rFonts w:cstheme="minorHAnsi"/>
          <w:noProof/>
          <w:sz w:val="24"/>
          <w:szCs w:val="24"/>
        </w:rPr>
        <w:t xml:space="preserve">, </w:t>
      </w:r>
      <w:r w:rsidR="009C6D45">
        <w:fldChar w:fldCharType="begin"/>
      </w:r>
      <w:r w:rsidR="009C6D45">
        <w:instrText xml:space="preserve"> HYPERLINK \l "_ENREF_36" \o "Sharpe, 2009 #7265" </w:instrText>
      </w:r>
      <w:r w:rsidR="009C6D45">
        <w:fldChar w:fldCharType="separate"/>
      </w:r>
      <w:r w:rsidR="00C3468A">
        <w:rPr>
          <w:rFonts w:cstheme="minorHAnsi"/>
          <w:noProof/>
          <w:sz w:val="24"/>
          <w:szCs w:val="24"/>
        </w:rPr>
        <w:t>Sharpe and Hendry 2009</w:t>
      </w:r>
      <w:r w:rsidR="009C6D45">
        <w:rPr>
          <w:rFonts w:cstheme="minorHAnsi"/>
          <w:noProof/>
          <w:sz w:val="24"/>
          <w:szCs w:val="24"/>
        </w:rPr>
        <w:fldChar w:fldCharType="end"/>
      </w:r>
      <w:r w:rsidR="00C3468A">
        <w:rPr>
          <w:rFonts w:cstheme="minorHAnsi"/>
          <w:noProof/>
          <w:sz w:val="24"/>
          <w:szCs w:val="24"/>
        </w:rPr>
        <w:t>)</w:t>
      </w:r>
      <w:r w:rsidR="00FE07F4">
        <w:rPr>
          <w:rFonts w:cstheme="minorHAnsi"/>
          <w:sz w:val="24"/>
          <w:szCs w:val="24"/>
        </w:rPr>
        <w:fldChar w:fldCharType="end"/>
      </w:r>
      <w:r w:rsidR="00FE07F4">
        <w:rPr>
          <w:rFonts w:cstheme="minorHAnsi"/>
          <w:sz w:val="24"/>
          <w:szCs w:val="24"/>
        </w:rPr>
        <w:t>, and other processes</w:t>
      </w:r>
      <w:r w:rsidR="00D85A80">
        <w:rPr>
          <w:rFonts w:cstheme="minorHAnsi"/>
          <w:sz w:val="24"/>
          <w:szCs w:val="24"/>
        </w:rPr>
        <w:t xml:space="preserve"> or combinations of processes </w:t>
      </w:r>
      <w:r w:rsidR="00D85A80">
        <w:rPr>
          <w:rFonts w:cstheme="minorHAnsi"/>
          <w:sz w:val="24"/>
          <w:szCs w:val="24"/>
        </w:rPr>
        <w:fldChar w:fldCharType="begin"/>
      </w:r>
      <w:r w:rsidR="00D85A80">
        <w:rPr>
          <w:rFonts w:cstheme="minorHAnsi"/>
          <w:sz w:val="24"/>
          <w:szCs w:val="24"/>
        </w:rPr>
        <w:instrText xml:space="preserve"> ADDIN EN.CITE &lt;EndNote&gt;&lt;Cite&gt;&lt;Author&gt;Edeline&lt;/Author&gt;&lt;Year&gt;2007&lt;/Year&gt;&lt;RecNum&gt;7263&lt;/RecNum&gt;&lt;DisplayText&gt;(Edeline et al. 2007)&lt;/DisplayText&gt;&lt;record&gt;&lt;rec-number&gt;7263&lt;/rec-number&gt;&lt;foreign-keys&gt;&lt;key app="EN" db-id="pa2rd55p5t29rkezf59x9asssx9epef0ese0"&gt;7263&lt;/key&gt;&lt;/foreign-keys&gt;&lt;ref-type name="Journal Article"&gt;17&lt;/ref-type&gt;&lt;contributors&gt;&lt;authors&gt;&lt;author&gt;Edeline, E&lt;/author&gt;&lt;author&gt;Carlson, S M&lt;/author&gt;&lt;author&gt;Stige, L C&lt;/author&gt;&lt;author&gt;Winfield, I J&lt;/author&gt;&lt;author&gt;Fletcher, J M&lt;/author&gt;&lt;author&gt;James, J B&lt;/author&gt;&lt;author&gt;Haugen, T O&lt;/author&gt;&lt;author&gt;Vøllestad, L A&lt;/author&gt;&lt;author&gt;Stenseth, N C&lt;/author&gt;&lt;/authors&gt;&lt;/contributors&gt;&lt;titles&gt;&lt;title&gt;Trait changes in a harvested population are driven by a dynamic tug-of-war between natural and harvest selection&lt;/title&gt;&lt;secondary-title&gt;Proceedings of the National Academy of Science&lt;/secondary-title&gt;&lt;/titles&gt;&lt;periodical&gt;&lt;full-title&gt;Proceedings of the National Academy of Science&lt;/full-title&gt;&lt;/periodical&gt;&lt;pages&gt;15799–15804&lt;/pages&gt;&lt;volume&gt;104&lt;/volume&gt;&lt;dates&gt;&lt;year&gt;2007&lt;/year&gt;&lt;/dates&gt;&lt;label&gt;fishery selection&lt;/label&gt;&lt;urls&gt;&lt;/urls&gt;&lt;/record&gt;&lt;/Cite&gt;&lt;/EndNote&gt;</w:instrText>
      </w:r>
      <w:r w:rsidR="00D85A80">
        <w:rPr>
          <w:rFonts w:cstheme="minorHAnsi"/>
          <w:sz w:val="24"/>
          <w:szCs w:val="24"/>
        </w:rPr>
        <w:fldChar w:fldCharType="separate"/>
      </w:r>
      <w:r w:rsidR="00D85A80">
        <w:rPr>
          <w:rFonts w:cstheme="minorHAnsi"/>
          <w:noProof/>
          <w:sz w:val="24"/>
          <w:szCs w:val="24"/>
        </w:rPr>
        <w:t>(</w:t>
      </w:r>
      <w:r w:rsidR="009C6D45">
        <w:fldChar w:fldCharType="begin"/>
      </w:r>
      <w:r w:rsidR="009C6D45">
        <w:instrText xml:space="preserve"> HYPERLINK \l "_ENREF_8" \o "Edeline, 2007 #7263" </w:instrText>
      </w:r>
      <w:r w:rsidR="009C6D45">
        <w:fldChar w:fldCharType="separate"/>
      </w:r>
      <w:r w:rsidR="00C3468A">
        <w:rPr>
          <w:rFonts w:cstheme="minorHAnsi"/>
          <w:noProof/>
          <w:sz w:val="24"/>
          <w:szCs w:val="24"/>
        </w:rPr>
        <w:t>Edeline et al. 2007</w:t>
      </w:r>
      <w:r w:rsidR="009C6D45">
        <w:rPr>
          <w:rFonts w:cstheme="minorHAnsi"/>
          <w:noProof/>
          <w:sz w:val="24"/>
          <w:szCs w:val="24"/>
        </w:rPr>
        <w:fldChar w:fldCharType="end"/>
      </w:r>
      <w:r w:rsidR="00D85A80">
        <w:rPr>
          <w:rFonts w:cstheme="minorHAnsi"/>
          <w:noProof/>
          <w:sz w:val="24"/>
          <w:szCs w:val="24"/>
        </w:rPr>
        <w:t>)</w:t>
      </w:r>
      <w:r w:rsidR="00D85A80">
        <w:rPr>
          <w:rFonts w:cstheme="minorHAnsi"/>
          <w:sz w:val="24"/>
          <w:szCs w:val="24"/>
        </w:rPr>
        <w:fldChar w:fldCharType="end"/>
      </w:r>
      <w:r w:rsidR="00FE07F4">
        <w:rPr>
          <w:rFonts w:cstheme="minorHAnsi"/>
          <w:sz w:val="24"/>
          <w:szCs w:val="24"/>
        </w:rPr>
        <w:t xml:space="preserve">.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 xml:space="preserve">scientists have investigated long-term trends </w:t>
      </w:r>
      <w:r w:rsidR="00001546">
        <w:rPr>
          <w:rFonts w:cstheme="minorHAnsi"/>
          <w:sz w:val="24"/>
          <w:szCs w:val="24"/>
        </w:rPr>
        <w:t xml:space="preserve">(typically declines) </w:t>
      </w:r>
      <w:r w:rsidRPr="00E10DA2">
        <w:rPr>
          <w:rFonts w:cstheme="minorHAnsi"/>
          <w:sz w:val="24"/>
          <w:szCs w:val="24"/>
        </w:rPr>
        <w:t>in body size and age at maturity in Atlantic salmon</w:t>
      </w:r>
      <w:r w:rsidR="0028312E">
        <w:rPr>
          <w:rFonts w:cstheme="minorHAnsi"/>
          <w:sz w:val="24"/>
          <w:szCs w:val="24"/>
        </w:rPr>
        <w:t xml:space="preserve">, </w:t>
      </w:r>
      <w:r w:rsidR="0028312E" w:rsidRPr="0028312E">
        <w:rPr>
          <w:rFonts w:cstheme="minorHAnsi"/>
          <w:i/>
          <w:sz w:val="24"/>
          <w:szCs w:val="24"/>
        </w:rPr>
        <w:t>Salmo salar</w:t>
      </w:r>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r w:rsidR="009C6D45">
        <w:fldChar w:fldCharType="begin"/>
      </w:r>
      <w:r w:rsidR="009C6D45">
        <w:instrText xml:space="preserve"> HYPERLINK \l "_ENREF_10" \o "Gardner, 1976 #3008" </w:instrText>
      </w:r>
      <w:r w:rsidR="009C6D45">
        <w:fldChar w:fldCharType="separate"/>
      </w:r>
      <w:r w:rsidR="00C3468A" w:rsidRPr="00E10DA2">
        <w:rPr>
          <w:rFonts w:cstheme="minorHAnsi"/>
          <w:noProof/>
          <w:sz w:val="24"/>
          <w:szCs w:val="24"/>
        </w:rPr>
        <w:t>Gardner 1976</w:t>
      </w:r>
      <w:r w:rsidR="009C6D45">
        <w:rPr>
          <w:rFonts w:cstheme="minorHAnsi"/>
          <w:noProof/>
          <w:sz w:val="24"/>
          <w:szCs w:val="24"/>
        </w:rPr>
        <w:fldChar w:fldCharType="end"/>
      </w:r>
      <w:r w:rsidR="007D7089" w:rsidRPr="00E10DA2">
        <w:rPr>
          <w:rFonts w:cstheme="minorHAnsi"/>
          <w:noProof/>
          <w:sz w:val="24"/>
          <w:szCs w:val="24"/>
        </w:rPr>
        <w:t xml:space="preserve">, </w:t>
      </w:r>
      <w:r w:rsidR="009C6D45">
        <w:fldChar w:fldCharType="begin"/>
      </w:r>
      <w:r w:rsidR="009C6D45">
        <w:instrText xml:space="preserve"> HYPERLINK \l "_ENREF_39" \o "Summers, 1995 #3009" </w:instrText>
      </w:r>
      <w:r w:rsidR="009C6D45">
        <w:fldChar w:fldCharType="separate"/>
      </w:r>
      <w:r w:rsidR="00C3468A" w:rsidRPr="00E10DA2">
        <w:rPr>
          <w:rFonts w:cstheme="minorHAnsi"/>
          <w:noProof/>
          <w:sz w:val="24"/>
          <w:szCs w:val="24"/>
        </w:rPr>
        <w:t>Summers 1995</w:t>
      </w:r>
      <w:r w:rsidR="009C6D45">
        <w:rPr>
          <w:rFonts w:cstheme="minorHAnsi"/>
          <w:noProof/>
          <w:sz w:val="24"/>
          <w:szCs w:val="24"/>
        </w:rPr>
        <w:fldChar w:fldCharType="end"/>
      </w:r>
      <w:r w:rsidR="007D7089" w:rsidRPr="00E10DA2">
        <w:rPr>
          <w:rFonts w:cstheme="minorHAnsi"/>
          <w:noProof/>
          <w:sz w:val="24"/>
          <w:szCs w:val="24"/>
        </w:rPr>
        <w:t>)</w:t>
      </w:r>
      <w:r w:rsidR="00175A04" w:rsidRPr="00E10DA2">
        <w:rPr>
          <w:rFonts w:cstheme="minorHAnsi"/>
          <w:sz w:val="24"/>
          <w:szCs w:val="24"/>
        </w:rPr>
        <w:fldChar w:fldCharType="end"/>
      </w:r>
      <w:r w:rsidR="00D85A80">
        <w:rPr>
          <w:rFonts w:cstheme="minorHAnsi"/>
          <w:sz w:val="24"/>
          <w:szCs w:val="24"/>
        </w:rPr>
        <w:t>, using</w:t>
      </w:r>
      <w:r w:rsidR="00B413A6">
        <w:rPr>
          <w:rFonts w:cstheme="minorHAnsi"/>
          <w:sz w:val="24"/>
          <w:szCs w:val="24"/>
        </w:rPr>
        <w:t xml:space="preserve">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r w:rsidR="009C6D45">
        <w:fldChar w:fldCharType="begin"/>
      </w:r>
      <w:r w:rsidR="009C6D45">
        <w:instrText xml:space="preserve"> HYPERLINK \l "_ENREF_37" \o</w:instrText>
      </w:r>
      <w:r w:rsidR="009C6D45">
        <w:instrText xml:space="preserve"> "Shearer, 1990 #2833" </w:instrText>
      </w:r>
      <w:r w:rsidR="009C6D45">
        <w:fldChar w:fldCharType="separate"/>
      </w:r>
      <w:r w:rsidR="00C3468A">
        <w:rPr>
          <w:rFonts w:cstheme="minorHAnsi"/>
          <w:noProof/>
          <w:sz w:val="24"/>
          <w:szCs w:val="24"/>
        </w:rPr>
        <w:t>Shearer 1990</w:t>
      </w:r>
      <w:r w:rsidR="009C6D45">
        <w:rPr>
          <w:rFonts w:cstheme="minorHAnsi"/>
          <w:noProof/>
          <w:sz w:val="24"/>
          <w:szCs w:val="24"/>
        </w:rPr>
        <w:fldChar w:fldCharType="end"/>
      </w:r>
      <w:r w:rsidR="00B413A6">
        <w:rPr>
          <w:rFonts w:cstheme="minorHAnsi"/>
          <w:noProof/>
          <w:sz w:val="24"/>
          <w:szCs w:val="24"/>
        </w:rPr>
        <w:t>)</w:t>
      </w:r>
      <w:r w:rsidR="00B413A6">
        <w:rPr>
          <w:rFonts w:cstheme="minorHAnsi"/>
          <w:sz w:val="24"/>
          <w:szCs w:val="24"/>
        </w:rPr>
        <w:fldChar w:fldCharType="end"/>
      </w:r>
      <w:r w:rsidR="00D85A80">
        <w:rPr>
          <w:rFonts w:cstheme="minorHAnsi"/>
          <w:sz w:val="24"/>
          <w:szCs w:val="24"/>
        </w:rPr>
        <w:t xml:space="preserve"> and </w:t>
      </w:r>
      <w:r w:rsidR="00175A04" w:rsidRPr="00E10DA2">
        <w:rPr>
          <w:rFonts w:cstheme="minorHAnsi"/>
          <w:sz w:val="24"/>
          <w:szCs w:val="24"/>
        </w:rPr>
        <w:t xml:space="preserve">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r w:rsidR="009C6D45">
        <w:fldChar w:fldCharType="begin"/>
      </w:r>
      <w:r w:rsidR="009C6D45">
        <w:instrText xml:space="preserve"> HYPERLINK \l "_ENREF_2" \o "Bal, 2017 #5883" </w:instrText>
      </w:r>
      <w:r w:rsidR="009C6D45">
        <w:fldChar w:fldCharType="separate"/>
      </w:r>
      <w:r w:rsidR="00C3468A" w:rsidRPr="00E10DA2">
        <w:rPr>
          <w:rFonts w:cstheme="minorHAnsi"/>
          <w:noProof/>
          <w:sz w:val="24"/>
          <w:szCs w:val="24"/>
        </w:rPr>
        <w:t>Bal et al. 2017</w:t>
      </w:r>
      <w:r w:rsidR="009C6D45">
        <w:rPr>
          <w:rFonts w:cstheme="minorHAnsi"/>
          <w:noProof/>
          <w:sz w:val="24"/>
          <w:szCs w:val="24"/>
        </w:rPr>
        <w:fldChar w:fldCharType="end"/>
      </w:r>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r w:rsidR="009C6D45">
        <w:fldChar w:fldCharType="begin"/>
      </w:r>
      <w:r w:rsidR="009C6D45">
        <w:instrText xml:space="preserve"> HYPERLINK \l "_ENREF_3" \o "Bielak, 1986 #2653" </w:instrText>
      </w:r>
      <w:r w:rsidR="009C6D45">
        <w:fldChar w:fldCharType="separate"/>
      </w:r>
      <w:r w:rsidR="00C3468A" w:rsidRPr="00E10DA2">
        <w:rPr>
          <w:rFonts w:cstheme="minorHAnsi"/>
          <w:noProof/>
          <w:sz w:val="24"/>
          <w:szCs w:val="24"/>
        </w:rPr>
        <w:t>Bielak and Power 1986</w:t>
      </w:r>
      <w:r w:rsidR="009C6D45">
        <w:rPr>
          <w:rFonts w:cstheme="minorHAnsi"/>
          <w:noProof/>
          <w:sz w:val="24"/>
          <w:szCs w:val="24"/>
        </w:rPr>
        <w:fldChar w:fldCharType="end"/>
      </w:r>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r w:rsidR="009C6D45">
        <w:fldChar w:fldCharType="begin"/>
      </w:r>
      <w:r w:rsidR="009C6D45">
        <w:instrText xml:space="preserve"> HYPERLINK \l "_ENREF_27" \o "Quinn, 2006 #3462" </w:instrText>
      </w:r>
      <w:r w:rsidR="009C6D45">
        <w:fldChar w:fldCharType="separate"/>
      </w:r>
      <w:r w:rsidR="00C3468A" w:rsidRPr="00E10DA2">
        <w:rPr>
          <w:rFonts w:cstheme="minorHAnsi"/>
          <w:noProof/>
          <w:sz w:val="24"/>
          <w:szCs w:val="24"/>
        </w:rPr>
        <w:t>Quinn et al. 2006</w:t>
      </w:r>
      <w:r w:rsidR="009C6D45">
        <w:rPr>
          <w:rFonts w:cstheme="minorHAnsi"/>
          <w:noProof/>
          <w:sz w:val="24"/>
          <w:szCs w:val="24"/>
        </w:rPr>
        <w:fldChar w:fldCharType="end"/>
      </w:r>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r w:rsidR="009C6D45">
        <w:fldChar w:fldCharType="begin"/>
      </w:r>
      <w:r w:rsidR="009C6D45">
        <w:instrText xml:space="preserve"> HYPERLINK \l "_ENREF_41" \o "Valiente, 2011 #5049" </w:instrText>
      </w:r>
      <w:r w:rsidR="009C6D45">
        <w:fldChar w:fldCharType="separate"/>
      </w:r>
      <w:r w:rsidR="00C3468A" w:rsidRPr="00E10DA2">
        <w:rPr>
          <w:rFonts w:cstheme="minorHAnsi"/>
          <w:noProof/>
          <w:sz w:val="24"/>
          <w:szCs w:val="24"/>
        </w:rPr>
        <w:t>Valiente et al. 2011</w:t>
      </w:r>
      <w:r w:rsidR="009C6D45">
        <w:rPr>
          <w:rFonts w:cstheme="minorHAnsi"/>
          <w:noProof/>
          <w:sz w:val="24"/>
          <w:szCs w:val="24"/>
        </w:rPr>
        <w:fldChar w:fldCharType="end"/>
      </w:r>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3580A0A3"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r w:rsidR="009C6D45">
        <w:fldChar w:fldCharType="begin"/>
      </w:r>
      <w:r w:rsidR="009C6D45">
        <w:instrText xml:space="preserve"> HYPERLINK \l "_ENREF_30" \o "Ricker, 1981 #2518" </w:instrText>
      </w:r>
      <w:r w:rsidR="009C6D45">
        <w:fldChar w:fldCharType="separate"/>
      </w:r>
      <w:r w:rsidR="00C3468A">
        <w:rPr>
          <w:rFonts w:cstheme="minorHAnsi"/>
          <w:noProof/>
          <w:sz w:val="24"/>
          <w:szCs w:val="24"/>
        </w:rPr>
        <w:t>Ricker 1981</w:t>
      </w:r>
      <w:r w:rsidR="009C6D45">
        <w:rPr>
          <w:rFonts w:cstheme="minorHAnsi"/>
          <w:noProof/>
          <w:sz w:val="24"/>
          <w:szCs w:val="24"/>
        </w:rPr>
        <w:fldChar w:fldCharType="end"/>
      </w:r>
      <w:r w:rsidR="005E58F6">
        <w:rPr>
          <w:rFonts w:cstheme="minorHAnsi"/>
          <w:noProof/>
          <w:sz w:val="24"/>
          <w:szCs w:val="24"/>
        </w:rPr>
        <w:t xml:space="preserve">, </w:t>
      </w:r>
      <w:r w:rsidR="009C6D45">
        <w:fldChar w:fldCharType="begin"/>
      </w:r>
      <w:r w:rsidR="009C6D45">
        <w:instrText xml:space="preserve"> HYPERLINK \l "_ENREF_31" \o "Ricker, 1995 #2807" </w:instrText>
      </w:r>
      <w:r w:rsidR="009C6D45">
        <w:fldChar w:fldCharType="separate"/>
      </w:r>
      <w:r w:rsidR="00C3468A">
        <w:rPr>
          <w:rFonts w:cstheme="minorHAnsi"/>
          <w:noProof/>
          <w:sz w:val="24"/>
          <w:szCs w:val="24"/>
        </w:rPr>
        <w:t>1995</w:t>
      </w:r>
      <w:r w:rsidR="009C6D45">
        <w:rPr>
          <w:rFonts w:cstheme="minorHAnsi"/>
          <w:noProof/>
          <w:sz w:val="24"/>
          <w:szCs w:val="24"/>
        </w:rPr>
        <w:fldChar w:fldCharType="end"/>
      </w:r>
      <w:r w:rsidR="005E58F6">
        <w:rPr>
          <w:rFonts w:cstheme="minorHAnsi"/>
          <w:noProof/>
          <w:sz w:val="24"/>
          <w:szCs w:val="24"/>
        </w:rPr>
        <w:t xml:space="preserve">, </w:t>
      </w:r>
      <w:r w:rsidR="009C6D45">
        <w:fldChar w:fldCharType="begin"/>
      </w:r>
      <w:r w:rsidR="009C6D45">
        <w:instrText xml:space="preserve"> HYPERLINK \l "_ENREF_4" \o "Bigler, 1996 #1747" </w:instrText>
      </w:r>
      <w:r w:rsidR="009C6D45">
        <w:fldChar w:fldCharType="separate"/>
      </w:r>
      <w:r w:rsidR="00C3468A">
        <w:rPr>
          <w:rFonts w:cstheme="minorHAnsi"/>
          <w:noProof/>
          <w:sz w:val="24"/>
          <w:szCs w:val="24"/>
        </w:rPr>
        <w:t>Bigler et al. 1996</w:t>
      </w:r>
      <w:r w:rsidR="009C6D45">
        <w:rPr>
          <w:rFonts w:cstheme="minorHAnsi"/>
          <w:noProof/>
          <w:sz w:val="24"/>
          <w:szCs w:val="24"/>
        </w:rPr>
        <w:fldChar w:fldCharType="end"/>
      </w:r>
      <w:r w:rsidR="005E58F6">
        <w:rPr>
          <w:rFonts w:cstheme="minorHAnsi"/>
          <w:noProof/>
          <w:sz w:val="24"/>
          <w:szCs w:val="24"/>
        </w:rPr>
        <w:t xml:space="preserve">, </w:t>
      </w:r>
      <w:r w:rsidR="009C6D45">
        <w:fldChar w:fldCharType="begin"/>
      </w:r>
      <w:r w:rsidR="009C6D45">
        <w:instrText xml:space="preserve"> HYPERLINK \l "_ENREF_16" \o "Lewis, 2015 #5868" </w:instrText>
      </w:r>
      <w:r w:rsidR="009C6D45">
        <w:fldChar w:fldCharType="separate"/>
      </w:r>
      <w:r w:rsidR="00C3468A">
        <w:rPr>
          <w:rFonts w:cstheme="minorHAnsi"/>
          <w:noProof/>
          <w:sz w:val="24"/>
          <w:szCs w:val="24"/>
        </w:rPr>
        <w:t>Lewis et al. 2015</w:t>
      </w:r>
      <w:r w:rsidR="009C6D45">
        <w:rPr>
          <w:rFonts w:cstheme="minorHAnsi"/>
          <w:noProof/>
          <w:sz w:val="24"/>
          <w:szCs w:val="24"/>
        </w:rPr>
        <w:fldChar w:fldCharType="end"/>
      </w:r>
      <w:r w:rsidR="005E58F6">
        <w:rPr>
          <w:rFonts w:cstheme="minorHAnsi"/>
          <w:noProof/>
          <w:sz w:val="24"/>
          <w:szCs w:val="24"/>
        </w:rPr>
        <w:t xml:space="preserve">, </w:t>
      </w:r>
      <w:r w:rsidR="009C6D45">
        <w:fldChar w:fldCharType="begin"/>
      </w:r>
      <w:r w:rsidR="009C6D45">
        <w:instrText xml:space="preserve"> HYPERLINK \l "_ENREF_22" \o "Oke, 2020 #6932" </w:instrText>
      </w:r>
      <w:r w:rsidR="009C6D45">
        <w:fldChar w:fldCharType="separate"/>
      </w:r>
      <w:r w:rsidR="00C3468A">
        <w:rPr>
          <w:rFonts w:cstheme="minorHAnsi"/>
          <w:noProof/>
          <w:sz w:val="24"/>
          <w:szCs w:val="24"/>
        </w:rPr>
        <w:t>Oke et al. 2020</w:t>
      </w:r>
      <w:r w:rsidR="009C6D45">
        <w:rPr>
          <w:rFonts w:cstheme="minorHAnsi"/>
          <w:noProof/>
          <w:sz w:val="24"/>
          <w:szCs w:val="24"/>
        </w:rPr>
        <w:fldChar w:fldCharType="end"/>
      </w:r>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w:t>
      </w:r>
      <w:r w:rsidR="00055FFE" w:rsidRPr="00E10DA2">
        <w:rPr>
          <w:rFonts w:cstheme="minorHAnsi"/>
          <w:sz w:val="24"/>
          <w:szCs w:val="24"/>
        </w:rPr>
        <w:t xml:space="preserve"> </w:t>
      </w:r>
      <w:r w:rsidR="005E58F6">
        <w:rPr>
          <w:rFonts w:cstheme="minorHAnsi"/>
          <w:sz w:val="24"/>
          <w:szCs w:val="24"/>
        </w:rPr>
        <w:t xml:space="preserve">As outlined by Ricker (1980) and </w:t>
      </w:r>
      <w:r w:rsidR="00456B96">
        <w:rPr>
          <w:rFonts w:cstheme="minorHAnsi"/>
          <w:sz w:val="24"/>
          <w:szCs w:val="24"/>
        </w:rPr>
        <w:t xml:space="preserve">echoed in </w:t>
      </w:r>
      <w:r w:rsidR="005E58F6">
        <w:rPr>
          <w:rFonts w:cstheme="minorHAnsi"/>
          <w:sz w:val="24"/>
          <w:szCs w:val="24"/>
        </w:rPr>
        <w:t xml:space="preserve">subsequent </w:t>
      </w:r>
      <w:commentRangeStart w:id="37"/>
      <w:r w:rsidR="005E58F6">
        <w:rPr>
          <w:rFonts w:cstheme="minorHAnsi"/>
          <w:sz w:val="24"/>
          <w:szCs w:val="24"/>
        </w:rPr>
        <w:t xml:space="preserve">reviews of </w:t>
      </w:r>
      <w:r w:rsidR="00456B96">
        <w:rPr>
          <w:rFonts w:cstheme="minorHAnsi"/>
          <w:sz w:val="24"/>
          <w:szCs w:val="24"/>
        </w:rPr>
        <w:t xml:space="preserve">size </w:t>
      </w:r>
      <w:r w:rsidR="005E58F6">
        <w:rPr>
          <w:rFonts w:cstheme="minorHAnsi"/>
          <w:sz w:val="24"/>
          <w:szCs w:val="24"/>
        </w:rPr>
        <w:t>trends, many factors may cause genuine or apparent changes over decades</w:t>
      </w:r>
      <w:commentRangeEnd w:id="37"/>
      <w:r w:rsidR="009E56D3">
        <w:rPr>
          <w:rStyle w:val="CommentReference"/>
        </w:rPr>
        <w:commentReference w:id="37"/>
      </w:r>
      <w:r w:rsidR="005E58F6">
        <w:rPr>
          <w:rFonts w:cstheme="minorHAnsi"/>
          <w:sz w:val="24"/>
          <w:szCs w:val="24"/>
        </w:rPr>
        <w:t xml:space="preserve">. </w:t>
      </w:r>
      <w:del w:id="38" w:author="Mark Scheuerell" w:date="2021-09-17T06:01:00Z">
        <w:r w:rsidR="005E58F6" w:rsidDel="00442C58">
          <w:rPr>
            <w:rFonts w:cstheme="minorHAnsi"/>
            <w:sz w:val="24"/>
            <w:szCs w:val="24"/>
          </w:rPr>
          <w:delText xml:space="preserve">1) </w:delText>
        </w:r>
      </w:del>
      <w:r w:rsidR="00506542">
        <w:rPr>
          <w:rFonts w:cstheme="minorHAnsi"/>
          <w:sz w:val="24"/>
          <w:szCs w:val="24"/>
        </w:rPr>
        <w:t>Catch d</w:t>
      </w:r>
      <w:r w:rsidR="00055FFE" w:rsidRPr="00E10DA2">
        <w:rPr>
          <w:rFonts w:cstheme="minorHAnsi"/>
          <w:sz w:val="24"/>
          <w:szCs w:val="24"/>
        </w:rPr>
        <w:t xml:space="preserve">ata may </w:t>
      </w:r>
      <w:r w:rsidR="00506542">
        <w:rPr>
          <w:rFonts w:cstheme="minorHAnsi"/>
          <w:sz w:val="24"/>
          <w:szCs w:val="24"/>
        </w:rPr>
        <w:t xml:space="preserve">include shifting proportions of </w:t>
      </w:r>
      <w:r w:rsidR="00055FFE" w:rsidRPr="00E10DA2">
        <w:rPr>
          <w:rFonts w:cstheme="minorHAnsi"/>
          <w:sz w:val="24"/>
          <w:szCs w:val="24"/>
        </w:rPr>
        <w:t>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456B96">
        <w:rPr>
          <w:rFonts w:cstheme="minorHAnsi"/>
          <w:sz w:val="24"/>
          <w:szCs w:val="24"/>
        </w:rPr>
        <w:t>, hence different sizes</w:t>
      </w:r>
      <w:r w:rsidR="005E58F6">
        <w:rPr>
          <w:rFonts w:cstheme="minorHAnsi"/>
          <w:sz w:val="24"/>
          <w:szCs w:val="24"/>
        </w:rPr>
        <w:t xml:space="preserve">. </w:t>
      </w:r>
      <w:del w:id="39" w:author="Mark Scheuerell" w:date="2021-09-17T06:01:00Z">
        <w:r w:rsidR="005E58F6" w:rsidDel="00442C58">
          <w:rPr>
            <w:rFonts w:cstheme="minorHAnsi"/>
            <w:sz w:val="24"/>
            <w:szCs w:val="24"/>
          </w:rPr>
          <w:delText xml:space="preserve">2) </w:delText>
        </w:r>
      </w:del>
      <w:r w:rsidR="005E58F6">
        <w:rPr>
          <w:rFonts w:cstheme="minorHAnsi"/>
          <w:sz w:val="24"/>
          <w:szCs w:val="24"/>
        </w:rPr>
        <w:t>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 xml:space="preserve">average size because fish </w:t>
      </w:r>
      <w:r w:rsidR="00506542">
        <w:rPr>
          <w:rFonts w:cstheme="minorHAnsi"/>
          <w:sz w:val="24"/>
          <w:szCs w:val="24"/>
        </w:rPr>
        <w:t xml:space="preserve">caught early in the season </w:t>
      </w:r>
      <w:r w:rsidR="002E264D" w:rsidRPr="00E10DA2">
        <w:rPr>
          <w:rFonts w:cstheme="minorHAnsi"/>
          <w:sz w:val="24"/>
          <w:szCs w:val="24"/>
        </w:rPr>
        <w:t>had less time to grow</w:t>
      </w:r>
      <w:r w:rsidR="005E58F6">
        <w:rPr>
          <w:rFonts w:cstheme="minorHAnsi"/>
          <w:sz w:val="24"/>
          <w:szCs w:val="24"/>
        </w:rPr>
        <w:t xml:space="preserve">. </w:t>
      </w:r>
      <w:del w:id="40" w:author="Mark Scheuerell" w:date="2021-09-17T06:01:00Z">
        <w:r w:rsidR="005E58F6" w:rsidDel="00442C58">
          <w:rPr>
            <w:rFonts w:cstheme="minorHAnsi"/>
            <w:sz w:val="24"/>
            <w:szCs w:val="24"/>
          </w:rPr>
          <w:delText xml:space="preserve">3) </w:delText>
        </w:r>
      </w:del>
      <w:r w:rsidR="00456B96">
        <w:rPr>
          <w:rFonts w:cstheme="minorHAnsi"/>
          <w:sz w:val="24"/>
          <w:szCs w:val="24"/>
        </w:rPr>
        <w:t>S</w:t>
      </w:r>
      <w:r w:rsidR="002E264D" w:rsidRPr="00E10DA2">
        <w:rPr>
          <w:rFonts w:cstheme="minorHAnsi"/>
          <w:sz w:val="24"/>
          <w:szCs w:val="24"/>
        </w:rPr>
        <w:t xml:space="preserve">molts produced in </w:t>
      </w:r>
      <w:r w:rsidR="00055FFE" w:rsidRPr="00E10DA2">
        <w:rPr>
          <w:rFonts w:cstheme="minorHAnsi"/>
          <w:sz w:val="24"/>
          <w:szCs w:val="24"/>
        </w:rPr>
        <w:t>hatcher</w:t>
      </w:r>
      <w:r w:rsidR="002E264D" w:rsidRPr="00E10DA2">
        <w:rPr>
          <w:rFonts w:cstheme="minorHAnsi"/>
          <w:sz w:val="24"/>
          <w:szCs w:val="24"/>
        </w:rPr>
        <w:t xml:space="preserve">ies </w:t>
      </w:r>
      <w:r w:rsidR="00456B96">
        <w:rPr>
          <w:rFonts w:cstheme="minorHAnsi"/>
          <w:sz w:val="24"/>
          <w:szCs w:val="24"/>
        </w:rPr>
        <w:t>tend to be larger than</w:t>
      </w:r>
      <w:r w:rsidR="002E264D" w:rsidRPr="00E10DA2">
        <w:rPr>
          <w:rFonts w:cstheme="minorHAnsi"/>
          <w:sz w:val="24"/>
          <w:szCs w:val="24"/>
        </w:rPr>
        <w:t xml:space="preserve"> wild </w:t>
      </w:r>
      <w:r w:rsidR="00456B96">
        <w:rPr>
          <w:rFonts w:cstheme="minorHAnsi"/>
          <w:sz w:val="24"/>
          <w:szCs w:val="24"/>
        </w:rPr>
        <w:t xml:space="preserve">smolts and this </w:t>
      </w:r>
      <w:r w:rsidR="002E264D" w:rsidRPr="00E10DA2">
        <w:rPr>
          <w:rFonts w:cstheme="minorHAnsi"/>
          <w:sz w:val="24"/>
          <w:szCs w:val="24"/>
        </w:rPr>
        <w:t>reduce</w:t>
      </w:r>
      <w:r w:rsidR="00456B96">
        <w:rPr>
          <w:rFonts w:cstheme="minorHAnsi"/>
          <w:sz w:val="24"/>
          <w:szCs w:val="24"/>
        </w:rPr>
        <w:t>s</w:t>
      </w:r>
      <w:r w:rsidR="002E264D" w:rsidRPr="00E10DA2">
        <w:rPr>
          <w:rFonts w:cstheme="minorHAnsi"/>
          <w:sz w:val="24"/>
          <w:szCs w:val="24"/>
        </w:rPr>
        <w:t xml:space="preserv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xml:space="preserve">. </w:t>
      </w:r>
      <w:del w:id="41" w:author="Mark Scheuerell" w:date="2021-09-17T06:01:00Z">
        <w:r w:rsidR="005E58F6" w:rsidDel="00442C58">
          <w:rPr>
            <w:rFonts w:cstheme="minorHAnsi"/>
            <w:sz w:val="24"/>
            <w:szCs w:val="24"/>
          </w:rPr>
          <w:delText xml:space="preserve">4) </w:delText>
        </w:r>
      </w:del>
      <w:r w:rsidR="00456B96">
        <w:rPr>
          <w:rFonts w:cstheme="minorHAnsi"/>
          <w:sz w:val="24"/>
          <w:szCs w:val="24"/>
        </w:rPr>
        <w:t>Salmon growth is affected by</w:t>
      </w:r>
      <w:r w:rsidR="00506542">
        <w:rPr>
          <w:rFonts w:cstheme="minorHAnsi"/>
          <w:sz w:val="24"/>
          <w:szCs w:val="24"/>
        </w:rPr>
        <w:t xml:space="preserve">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w:t>
      </w:r>
      <w:r w:rsidR="00506542">
        <w:rPr>
          <w:rFonts w:cstheme="minorHAnsi"/>
          <w:sz w:val="24"/>
          <w:szCs w:val="24"/>
        </w:rPr>
        <w:t xml:space="preserve">and </w:t>
      </w:r>
      <w:r w:rsidR="00055FFE" w:rsidRPr="00E10DA2">
        <w:rPr>
          <w:rFonts w:cstheme="minorHAnsi"/>
          <w:sz w:val="24"/>
          <w:szCs w:val="24"/>
        </w:rPr>
        <w:t>salmon density</w:t>
      </w:r>
      <w:r w:rsidR="00456B96">
        <w:rPr>
          <w:rFonts w:cstheme="minorHAnsi"/>
          <w:sz w:val="24"/>
          <w:szCs w:val="24"/>
        </w:rPr>
        <w:t>, and both</w:t>
      </w:r>
      <w:r w:rsidR="00506542">
        <w:rPr>
          <w:rFonts w:cstheme="minorHAnsi"/>
          <w:sz w:val="24"/>
          <w:szCs w:val="24"/>
        </w:rPr>
        <w:t xml:space="preserve"> have changed</w:t>
      </w:r>
      <w:r w:rsidR="005E58F6">
        <w:rPr>
          <w:rFonts w:cstheme="minorHAnsi"/>
          <w:sz w:val="24"/>
          <w:szCs w:val="24"/>
        </w:rPr>
        <w:t xml:space="preserve">. </w:t>
      </w:r>
      <w:del w:id="42" w:author="Mark Scheuerell" w:date="2021-09-17T06:01:00Z">
        <w:r w:rsidR="005E58F6" w:rsidDel="00442C58">
          <w:rPr>
            <w:rFonts w:cstheme="minorHAnsi"/>
            <w:sz w:val="24"/>
            <w:szCs w:val="24"/>
          </w:rPr>
          <w:delText xml:space="preserve">5) </w:delText>
        </w:r>
      </w:del>
      <w:r w:rsidR="005E58F6">
        <w:rPr>
          <w:rFonts w:cstheme="minorHAnsi"/>
          <w:sz w:val="24"/>
          <w:szCs w:val="24"/>
        </w:rPr>
        <w:t>I</w:t>
      </w:r>
      <w:r w:rsidR="00826197" w:rsidRPr="00E10DA2">
        <w:rPr>
          <w:rFonts w:cstheme="minorHAnsi"/>
          <w:sz w:val="24"/>
          <w:szCs w:val="24"/>
        </w:rPr>
        <w:t xml:space="preserve">mpassable hydroelectric dams extirpated some </w:t>
      </w:r>
      <w:r w:rsidR="00826197" w:rsidRPr="00E10DA2">
        <w:rPr>
          <w:rFonts w:cstheme="minorHAnsi"/>
          <w:sz w:val="24"/>
          <w:szCs w:val="24"/>
        </w:rPr>
        <w:lastRenderedPageBreak/>
        <w:t>runs, and if they were especially large then the average size of the salmon might decline</w:t>
      </w:r>
      <w:r w:rsidR="005E58F6">
        <w:rPr>
          <w:rFonts w:cstheme="minorHAnsi"/>
          <w:sz w:val="24"/>
          <w:szCs w:val="24"/>
        </w:rPr>
        <w:t xml:space="preserve">. </w:t>
      </w:r>
      <w:del w:id="43" w:author="Mark Scheuerell" w:date="2021-09-17T06:01:00Z">
        <w:r w:rsidR="005E58F6" w:rsidDel="00442C58">
          <w:rPr>
            <w:rFonts w:cstheme="minorHAnsi"/>
            <w:sz w:val="24"/>
            <w:szCs w:val="24"/>
          </w:rPr>
          <w:delText xml:space="preserve">6) </w:delText>
        </w:r>
      </w:del>
      <w:r w:rsidR="005E58F6">
        <w:rPr>
          <w:rFonts w:cstheme="minorHAnsi"/>
          <w:sz w:val="24"/>
          <w:szCs w:val="24"/>
        </w:rPr>
        <w:t>F</w:t>
      </w:r>
      <w:r w:rsidR="002E264D" w:rsidRPr="00E10DA2">
        <w:rPr>
          <w:rFonts w:cstheme="minorHAnsi"/>
          <w:sz w:val="24"/>
          <w:szCs w:val="24"/>
        </w:rPr>
        <w:t>isheries themselves can be size selective, shift</w:t>
      </w:r>
      <w:r w:rsidR="00456B96">
        <w:rPr>
          <w:rFonts w:cstheme="minorHAnsi"/>
          <w:sz w:val="24"/>
          <w:szCs w:val="24"/>
        </w:rPr>
        <w:t>ing</w:t>
      </w:r>
      <w:r w:rsidR="002E264D" w:rsidRPr="00E10DA2">
        <w:rPr>
          <w:rFonts w:cstheme="minorHAnsi"/>
          <w:sz w:val="24"/>
          <w:szCs w:val="24"/>
        </w:rPr>
        <w:t xml:space="preserve"> the observed </w:t>
      </w:r>
      <w:r w:rsidR="00D41DB7">
        <w:rPr>
          <w:rFonts w:cstheme="minorHAnsi"/>
          <w:sz w:val="24"/>
          <w:szCs w:val="24"/>
        </w:rPr>
        <w:t xml:space="preserve">size </w:t>
      </w:r>
      <w:r w:rsidR="002E264D" w:rsidRPr="00E10DA2">
        <w:rPr>
          <w:rFonts w:cstheme="minorHAnsi"/>
          <w:sz w:val="24"/>
          <w:szCs w:val="24"/>
        </w:rPr>
        <w:t xml:space="preserve">distribution depending on where and when sampling occurs, </w:t>
      </w:r>
      <w:proofErr w:type="gramStart"/>
      <w:r w:rsidR="002E264D" w:rsidRPr="00E10DA2">
        <w:rPr>
          <w:rFonts w:cstheme="minorHAnsi"/>
          <w:sz w:val="24"/>
          <w:szCs w:val="24"/>
        </w:rPr>
        <w:t>and also</w:t>
      </w:r>
      <w:proofErr w:type="gramEnd"/>
      <w:r w:rsidR="002E264D" w:rsidRPr="00E10DA2">
        <w:rPr>
          <w:rFonts w:cstheme="minorHAnsi"/>
          <w:sz w:val="24"/>
          <w:szCs w:val="24"/>
        </w:rPr>
        <w:t xml:space="preserve"> </w:t>
      </w:r>
      <w:r w:rsidR="00D41DB7">
        <w:rPr>
          <w:rFonts w:cstheme="minorHAnsi"/>
          <w:sz w:val="24"/>
          <w:szCs w:val="24"/>
        </w:rPr>
        <w:t>caus</w:t>
      </w:r>
      <w:r w:rsidR="00456B96">
        <w:rPr>
          <w:rFonts w:cstheme="minorHAnsi"/>
          <w:sz w:val="24"/>
          <w:szCs w:val="24"/>
        </w:rPr>
        <w:t>ing</w:t>
      </w:r>
      <w:r w:rsidR="002E264D" w:rsidRPr="00E10DA2">
        <w:rPr>
          <w:rFonts w:cstheme="minorHAnsi"/>
          <w:sz w:val="24"/>
          <w:szCs w:val="24"/>
        </w:rPr>
        <w:t xml:space="preserve"> evolutionary shift</w:t>
      </w:r>
      <w:r w:rsidR="00D41DB7">
        <w:rPr>
          <w:rFonts w:cstheme="minorHAnsi"/>
          <w:sz w:val="24"/>
          <w:szCs w:val="24"/>
        </w:rPr>
        <w:t>s</w:t>
      </w:r>
      <w:r w:rsidR="002E264D" w:rsidRPr="00E10DA2">
        <w:rPr>
          <w:rFonts w:cstheme="minorHAnsi"/>
          <w:sz w:val="24"/>
          <w:szCs w:val="24"/>
        </w:rPr>
        <w:t xml:space="preserve"> in age and size at maturity. There is </w:t>
      </w:r>
      <w:del w:id="44" w:author="Losee, James P (DFW)" w:date="2021-09-05T20:16:00Z">
        <w:r w:rsidR="002E264D" w:rsidRPr="00E10DA2" w:rsidDel="009E56D3">
          <w:rPr>
            <w:rFonts w:cstheme="minorHAnsi"/>
            <w:sz w:val="24"/>
            <w:szCs w:val="24"/>
          </w:rPr>
          <w:delText xml:space="preserve">an </w:delText>
        </w:r>
      </w:del>
      <w:r w:rsidR="002E264D" w:rsidRPr="00E10DA2">
        <w:rPr>
          <w:rFonts w:cstheme="minorHAnsi"/>
          <w:sz w:val="24"/>
          <w:szCs w:val="24"/>
        </w:rPr>
        <w:t xml:space="preserve">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2818F7FC"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w:t>
      </w:r>
      <w:del w:id="45" w:author="Mark Scheuerell" w:date="2021-09-17T06:03:00Z">
        <w:r w:rsidRPr="00E10DA2" w:rsidDel="00B735E6">
          <w:rPr>
            <w:rFonts w:cstheme="minorHAnsi"/>
            <w:sz w:val="24"/>
            <w:szCs w:val="24"/>
          </w:rPr>
          <w:delText>as they are the primary</w:delText>
        </w:r>
      </w:del>
      <w:ins w:id="46" w:author="Losee, James P (DFW)" w:date="2021-09-05T20:22:00Z">
        <w:del w:id="47" w:author="Mark Scheuerell" w:date="2021-09-17T06:03:00Z">
          <w:r w:rsidR="002D4EFE" w:rsidDel="00B735E6">
            <w:rPr>
              <w:rFonts w:cstheme="minorHAnsi"/>
              <w:sz w:val="24"/>
              <w:szCs w:val="24"/>
            </w:rPr>
            <w:delText xml:space="preserve"> </w:delText>
          </w:r>
        </w:del>
      </w:ins>
      <w:del w:id="48" w:author="Mark Scheuerell" w:date="2021-09-17T06:03:00Z">
        <w:r w:rsidRPr="00E10DA2" w:rsidDel="00B735E6">
          <w:rPr>
            <w:rFonts w:cstheme="minorHAnsi"/>
            <w:sz w:val="24"/>
            <w:szCs w:val="24"/>
          </w:rPr>
          <w:delText xml:space="preserve"> if not exclusive fisheries on</w:delText>
        </w:r>
      </w:del>
      <w:ins w:id="49" w:author="Mark Scheuerell" w:date="2021-09-17T06:03:00Z">
        <w:r w:rsidR="00B735E6">
          <w:rPr>
            <w:rFonts w:cstheme="minorHAnsi"/>
            <w:sz w:val="24"/>
            <w:szCs w:val="24"/>
          </w:rPr>
          <w:t>targeting</w:t>
        </w:r>
      </w:ins>
      <w:r w:rsidRPr="00E10DA2">
        <w:rPr>
          <w:rFonts w:cstheme="minorHAnsi"/>
          <w:sz w:val="24"/>
          <w:szCs w:val="24"/>
        </w:rPr>
        <w:t xml:space="preserve">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O. gorbuscha</w:t>
      </w:r>
      <w:r w:rsidRPr="00E10DA2">
        <w:rPr>
          <w:rFonts w:cstheme="minorHAnsi"/>
          <w:sz w:val="24"/>
          <w:szCs w:val="24"/>
        </w:rPr>
        <w:t xml:space="preserve">) salmon. However, </w:t>
      </w:r>
      <w:r w:rsidR="007D7089" w:rsidRPr="00E10DA2">
        <w:rPr>
          <w:rFonts w:cstheme="minorHAnsi"/>
          <w:sz w:val="24"/>
          <w:szCs w:val="24"/>
        </w:rPr>
        <w:t>Chinook</w:t>
      </w:r>
      <w:r w:rsidR="00E96403">
        <w:rPr>
          <w:rFonts w:cstheme="minorHAnsi"/>
          <w:sz w:val="24"/>
          <w:szCs w:val="24"/>
        </w:rPr>
        <w:t xml:space="preserve"> (</w:t>
      </w:r>
      <w:r w:rsidR="00E96403" w:rsidRPr="00E96403">
        <w:rPr>
          <w:rFonts w:cstheme="minorHAnsi"/>
          <w:i/>
          <w:iCs/>
          <w:sz w:val="24"/>
          <w:szCs w:val="24"/>
        </w:rPr>
        <w:t>O. tshawytscha</w:t>
      </w:r>
      <w:r w:rsidR="00E96403">
        <w:rPr>
          <w:rFonts w:cstheme="minorHAnsi"/>
          <w:sz w:val="24"/>
          <w:szCs w:val="24"/>
        </w:rPr>
        <w:t>)</w:t>
      </w:r>
      <w:r w:rsidRPr="00E10DA2">
        <w:rPr>
          <w:rFonts w:cstheme="minorHAnsi"/>
          <w:sz w:val="24"/>
          <w:szCs w:val="24"/>
        </w:rPr>
        <w:t xml:space="preserve"> </w:t>
      </w:r>
      <w:r w:rsidR="007D7089" w:rsidRPr="00E10DA2">
        <w:rPr>
          <w:rFonts w:cstheme="minorHAnsi"/>
          <w:sz w:val="24"/>
          <w:szCs w:val="24"/>
        </w:rPr>
        <w:t>and coho</w:t>
      </w:r>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C3468A">
        <w:rPr>
          <w:rFonts w:cstheme="minorHAnsi"/>
          <w:sz w:val="24"/>
          <w:szCs w:val="24"/>
        </w:rPr>
        <w:t>commonly caught</w:t>
      </w:r>
      <w:r w:rsidR="007D7089" w:rsidRPr="00E10DA2">
        <w:rPr>
          <w:rFonts w:cstheme="minorHAnsi"/>
          <w:sz w:val="24"/>
          <w:szCs w:val="24"/>
        </w:rPr>
        <w:t xml:space="preserve">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differ</w:t>
      </w:r>
      <w:r w:rsidR="00C3468A">
        <w:rPr>
          <w:rFonts w:cstheme="minorHAnsi"/>
          <w:sz w:val="24"/>
          <w:szCs w:val="24"/>
        </w:rPr>
        <w:t xml:space="preserve"> in</w:t>
      </w:r>
      <w:r w:rsidR="007C0555" w:rsidRPr="00E10DA2">
        <w:rPr>
          <w:rFonts w:cstheme="minorHAnsi"/>
          <w:sz w:val="24"/>
          <w:szCs w:val="24"/>
        </w:rPr>
        <w:t xml:space="preserve">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w:t>
      </w:r>
      <w:r w:rsidR="00456B96">
        <w:rPr>
          <w:rFonts w:cstheme="minorHAnsi"/>
          <w:sz w:val="24"/>
          <w:szCs w:val="24"/>
        </w:rPr>
        <w:t xml:space="preserve">spawning grounds and </w:t>
      </w:r>
      <w:r w:rsidR="007C0555" w:rsidRPr="00E10DA2">
        <w:rPr>
          <w:rFonts w:cstheme="minorHAnsi"/>
          <w:sz w:val="24"/>
          <w:szCs w:val="24"/>
        </w:rPr>
        <w:t xml:space="preserve">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r w:rsidR="009C6D45">
        <w:fldChar w:fldCharType="begin"/>
      </w:r>
      <w:r w:rsidR="009C6D45">
        <w:instrText xml:space="preserve"> HYPERLINK \l "_ENREF_9" </w:instrText>
      </w:r>
      <w:r w:rsidR="009C6D45">
        <w:instrText xml:space="preserve">\o "Fagen, 1988 #5747" </w:instrText>
      </w:r>
      <w:r w:rsidR="009C6D45">
        <w:fldChar w:fldCharType="separate"/>
      </w:r>
      <w:r w:rsidR="00C3468A" w:rsidRPr="00E10DA2">
        <w:rPr>
          <w:rFonts w:cstheme="minorHAnsi"/>
          <w:noProof/>
          <w:sz w:val="24"/>
          <w:szCs w:val="24"/>
        </w:rPr>
        <w:t>Fagen (1988</w:t>
      </w:r>
      <w:r w:rsidR="009C6D45">
        <w:rPr>
          <w:rFonts w:cstheme="minorHAnsi"/>
          <w:noProof/>
          <w:sz w:val="24"/>
          <w:szCs w:val="24"/>
        </w:rPr>
        <w:fldChar w:fldCharType="end"/>
      </w:r>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commentRangeStart w:id="50"/>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r w:rsidR="009C6D45">
        <w:fldChar w:fldCharType="begin"/>
      </w:r>
      <w:r w:rsidR="009C6D45">
        <w:instrText xml:space="preserve"> HYPERLINK \l "_ENREF_12" \o "Healey, 1987 #2793" </w:instrText>
      </w:r>
      <w:r w:rsidR="009C6D45">
        <w:fldChar w:fldCharType="separate"/>
      </w:r>
      <w:r w:rsidR="00C3468A">
        <w:rPr>
          <w:rFonts w:cstheme="minorHAnsi"/>
          <w:noProof/>
          <w:sz w:val="24"/>
          <w:szCs w:val="24"/>
        </w:rPr>
        <w:t>Healey and Groot 1987</w:t>
      </w:r>
      <w:r w:rsidR="009C6D45">
        <w:rPr>
          <w:rFonts w:cstheme="minorHAnsi"/>
          <w:noProof/>
          <w:sz w:val="24"/>
          <w:szCs w:val="24"/>
        </w:rPr>
        <w:fldChar w:fldCharType="end"/>
      </w:r>
      <w:r w:rsidR="00E10DA2">
        <w:rPr>
          <w:rFonts w:cstheme="minorHAnsi"/>
          <w:noProof/>
          <w:sz w:val="24"/>
          <w:szCs w:val="24"/>
        </w:rPr>
        <w:t xml:space="preserve">, </w:t>
      </w:r>
      <w:r w:rsidR="009C6D45">
        <w:fldChar w:fldCharType="begin"/>
      </w:r>
      <w:r w:rsidR="009C6D45">
        <w:instrText xml:space="preserve"> HYPERLINK \l "_ENREF_43" \o "Weitkamp, 2009 #3857" </w:instrText>
      </w:r>
      <w:r w:rsidR="009C6D45">
        <w:fldChar w:fldCharType="separate"/>
      </w:r>
      <w:r w:rsidR="00C3468A">
        <w:rPr>
          <w:rFonts w:cstheme="minorHAnsi"/>
          <w:noProof/>
          <w:sz w:val="24"/>
          <w:szCs w:val="24"/>
        </w:rPr>
        <w:t>Weitkamp 2009</w:t>
      </w:r>
      <w:r w:rsidR="009C6D45">
        <w:rPr>
          <w:rFonts w:cstheme="minorHAnsi"/>
          <w:noProof/>
          <w:sz w:val="24"/>
          <w:szCs w:val="24"/>
        </w:rPr>
        <w:fldChar w:fldCharType="end"/>
      </w:r>
      <w:r w:rsidR="00E10DA2">
        <w:rPr>
          <w:rFonts w:cstheme="minorHAnsi"/>
          <w:noProof/>
          <w:sz w:val="24"/>
          <w:szCs w:val="24"/>
        </w:rPr>
        <w:t xml:space="preserve">, </w:t>
      </w:r>
      <w:r w:rsidR="009C6D45">
        <w:fldChar w:fldCharType="begin"/>
      </w:r>
      <w:r w:rsidR="009C6D45">
        <w:instrText xml:space="preserve"> HYPERLINK \l "_ENREF_42" \o "Weitkamp, 2012 #4377" </w:instrText>
      </w:r>
      <w:r w:rsidR="009C6D45">
        <w:fldChar w:fldCharType="separate"/>
      </w:r>
      <w:r w:rsidR="00C3468A">
        <w:rPr>
          <w:rFonts w:cstheme="minorHAnsi"/>
          <w:noProof/>
          <w:sz w:val="24"/>
          <w:szCs w:val="24"/>
        </w:rPr>
        <w:t>Weitkamp 2012</w:t>
      </w:r>
      <w:r w:rsidR="009C6D45">
        <w:rPr>
          <w:rFonts w:cstheme="minorHAnsi"/>
          <w:noProof/>
          <w:sz w:val="24"/>
          <w:szCs w:val="24"/>
        </w:rPr>
        <w:fldChar w:fldCharType="end"/>
      </w:r>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D84B6F">
        <w:rPr>
          <w:rFonts w:cstheme="minorHAnsi"/>
          <w:sz w:val="24"/>
          <w:szCs w:val="24"/>
        </w:rPr>
        <w:t xml:space="preserve">Indeed, </w:t>
      </w:r>
      <w:r w:rsidR="00D84B6F" w:rsidRPr="00E10DA2">
        <w:rPr>
          <w:rFonts w:cstheme="minorHAnsi"/>
          <w:sz w:val="24"/>
          <w:szCs w:val="24"/>
        </w:rPr>
        <w:fldChar w:fldCharType="begin"/>
      </w:r>
      <w:r w:rsidR="00D84B6F">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D84B6F" w:rsidRPr="00E10DA2">
        <w:rPr>
          <w:rFonts w:cstheme="minorHAnsi"/>
          <w:sz w:val="24"/>
          <w:szCs w:val="24"/>
        </w:rPr>
        <w:fldChar w:fldCharType="separate"/>
      </w:r>
      <w:r w:rsidR="009C6D45">
        <w:fldChar w:fldCharType="begin"/>
      </w:r>
      <w:r w:rsidR="009C6D45">
        <w:instrText xml:space="preserve"> HYPERLINK \l "_ENREF_29" \o "Ricker, 1980 #3553" </w:instrText>
      </w:r>
      <w:r w:rsidR="009C6D45">
        <w:fldChar w:fldCharType="separate"/>
      </w:r>
      <w:r w:rsidR="00C3468A" w:rsidRPr="00E10DA2">
        <w:rPr>
          <w:rFonts w:cstheme="minorHAnsi"/>
          <w:noProof/>
          <w:sz w:val="24"/>
          <w:szCs w:val="24"/>
        </w:rPr>
        <w:t>Ricker (1980</w:t>
      </w:r>
      <w:r w:rsidR="009C6D45">
        <w:rPr>
          <w:rFonts w:cstheme="minorHAnsi"/>
          <w:noProof/>
          <w:sz w:val="24"/>
          <w:szCs w:val="24"/>
        </w:rPr>
        <w:fldChar w:fldCharType="end"/>
      </w:r>
      <w:r w:rsidR="00D84B6F" w:rsidRPr="00E10DA2">
        <w:rPr>
          <w:rFonts w:cstheme="minorHAnsi"/>
          <w:noProof/>
          <w:sz w:val="24"/>
          <w:szCs w:val="24"/>
        </w:rPr>
        <w:t>)</w:t>
      </w:r>
      <w:r w:rsidR="00D84B6F" w:rsidRPr="00E10DA2">
        <w:rPr>
          <w:rFonts w:cstheme="minorHAnsi"/>
          <w:sz w:val="24"/>
          <w:szCs w:val="24"/>
        </w:rPr>
        <w:fldChar w:fldCharType="end"/>
      </w:r>
      <w:r w:rsidR="00D84B6F">
        <w:rPr>
          <w:rFonts w:cstheme="minorHAnsi"/>
          <w:sz w:val="24"/>
          <w:szCs w:val="24"/>
        </w:rPr>
        <w:t xml:space="preserve"> concluded that a</w:t>
      </w:r>
      <w:r w:rsidR="00D84B6F" w:rsidRPr="00E10DA2">
        <w:rPr>
          <w:rFonts w:cstheme="minorHAnsi"/>
          <w:sz w:val="24"/>
          <w:szCs w:val="24"/>
        </w:rPr>
        <w:t xml:space="preserve">nalysis of </w:t>
      </w:r>
      <w:r w:rsidR="00D84B6F">
        <w:rPr>
          <w:rFonts w:cstheme="minorHAnsi"/>
          <w:sz w:val="24"/>
          <w:szCs w:val="24"/>
        </w:rPr>
        <w:t xml:space="preserve">size trend </w:t>
      </w:r>
      <w:r w:rsidR="00D84B6F">
        <w:rPr>
          <w:rFonts w:cstheme="minorHAnsi"/>
          <w:sz w:val="24"/>
          <w:szCs w:val="24"/>
        </w:rPr>
        <w:lastRenderedPageBreak/>
        <w:t>d</w:t>
      </w:r>
      <w:r w:rsidR="00D84B6F" w:rsidRPr="00E10DA2">
        <w:rPr>
          <w:rFonts w:cstheme="minorHAnsi"/>
          <w:sz w:val="24"/>
          <w:szCs w:val="24"/>
        </w:rPr>
        <w:t xml:space="preserve">ata and attribution to causal agents is </w:t>
      </w:r>
      <w:r w:rsidR="00D84B6F">
        <w:rPr>
          <w:rFonts w:cstheme="minorHAnsi"/>
          <w:sz w:val="24"/>
          <w:szCs w:val="24"/>
        </w:rPr>
        <w:t>especially</w:t>
      </w:r>
      <w:r w:rsidR="00D84B6F" w:rsidRPr="00E10DA2">
        <w:rPr>
          <w:rFonts w:cstheme="minorHAnsi"/>
          <w:sz w:val="24"/>
          <w:szCs w:val="24"/>
        </w:rPr>
        <w:t xml:space="preserve"> complicated for Chinook salmon</w:t>
      </w:r>
      <w:r w:rsidR="00D84B6F">
        <w:rPr>
          <w:rFonts w:cstheme="minorHAnsi"/>
          <w:sz w:val="24"/>
          <w:szCs w:val="24"/>
        </w:rPr>
        <w:t xml:space="preserve"> </w:t>
      </w:r>
      <w:r w:rsidR="00D84B6F" w:rsidRPr="00E10DA2">
        <w:rPr>
          <w:rFonts w:cstheme="minorHAnsi"/>
          <w:sz w:val="24"/>
          <w:szCs w:val="24"/>
        </w:rPr>
        <w:t xml:space="preserve">owing to their </w:t>
      </w:r>
      <w:r w:rsidR="00D84B6F">
        <w:rPr>
          <w:rFonts w:cstheme="minorHAnsi"/>
          <w:sz w:val="24"/>
          <w:szCs w:val="24"/>
        </w:rPr>
        <w:t>variation in age at maturity</w:t>
      </w:r>
      <w:r w:rsidR="00D84B6F" w:rsidRPr="00E10DA2">
        <w:rPr>
          <w:rFonts w:cstheme="minorHAnsi"/>
          <w:sz w:val="24"/>
          <w:szCs w:val="24"/>
        </w:rPr>
        <w:t>, marine distribution patterns</w:t>
      </w:r>
      <w:commentRangeEnd w:id="50"/>
      <w:r w:rsidR="002D4EFE">
        <w:rPr>
          <w:rStyle w:val="CommentReference"/>
        </w:rPr>
        <w:commentReference w:id="50"/>
      </w:r>
      <w:r w:rsidR="00D84B6F" w:rsidRPr="00E10DA2">
        <w:rPr>
          <w:rFonts w:cstheme="minorHAnsi"/>
          <w:sz w:val="24"/>
          <w:szCs w:val="24"/>
        </w:rPr>
        <w:t>, and timing of return</w:t>
      </w:r>
      <w:r w:rsidR="00D84B6F">
        <w:rPr>
          <w:rFonts w:cstheme="minorHAnsi"/>
          <w:sz w:val="24"/>
          <w:szCs w:val="24"/>
        </w:rPr>
        <w:t xml:space="preserve"> to fresh water </w:t>
      </w:r>
      <w:r w:rsidR="00D84B6F">
        <w:rPr>
          <w:rFonts w:cstheme="minorHAnsi"/>
          <w:sz w:val="24"/>
          <w:szCs w:val="24"/>
        </w:rPr>
        <w:fldChar w:fldCharType="begin"/>
      </w:r>
      <w:r w:rsidR="00D84B6F">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D84B6F">
        <w:rPr>
          <w:rFonts w:cstheme="minorHAnsi"/>
          <w:sz w:val="24"/>
          <w:szCs w:val="24"/>
        </w:rPr>
        <w:fldChar w:fldCharType="separate"/>
      </w:r>
      <w:r w:rsidR="00D84B6F">
        <w:rPr>
          <w:rFonts w:cstheme="minorHAnsi"/>
          <w:noProof/>
          <w:sz w:val="24"/>
          <w:szCs w:val="24"/>
        </w:rPr>
        <w:t>(</w:t>
      </w:r>
      <w:r w:rsidR="009C6D45">
        <w:fldChar w:fldCharType="begin"/>
      </w:r>
      <w:r w:rsidR="009C6D45">
        <w:instrText xml:space="preserve"> HYPERLINK \l "_ENREF_25" \o "Quinn, 2018 #6281" </w:instrText>
      </w:r>
      <w:r w:rsidR="009C6D45">
        <w:fldChar w:fldCharType="separate"/>
      </w:r>
      <w:r w:rsidR="00C3468A">
        <w:rPr>
          <w:rFonts w:cstheme="minorHAnsi"/>
          <w:noProof/>
          <w:sz w:val="24"/>
          <w:szCs w:val="24"/>
        </w:rPr>
        <w:t>Quinn 2018</w:t>
      </w:r>
      <w:r w:rsidR="009C6D45">
        <w:rPr>
          <w:rFonts w:cstheme="minorHAnsi"/>
          <w:noProof/>
          <w:sz w:val="24"/>
          <w:szCs w:val="24"/>
        </w:rPr>
        <w:fldChar w:fldCharType="end"/>
      </w:r>
      <w:r w:rsidR="00D84B6F">
        <w:rPr>
          <w:rFonts w:cstheme="minorHAnsi"/>
          <w:noProof/>
          <w:sz w:val="24"/>
          <w:szCs w:val="24"/>
        </w:rPr>
        <w:t xml:space="preserve">, </w:t>
      </w:r>
      <w:r w:rsidR="009C6D45">
        <w:fldChar w:fldCharType="begin"/>
      </w:r>
      <w:r w:rsidR="009C6D45">
        <w:instrText xml:space="preserve"> HYPERLINK \l "_ENREF_32" \o "Riddell, 2018 #6442" </w:instrText>
      </w:r>
      <w:r w:rsidR="009C6D45">
        <w:fldChar w:fldCharType="separate"/>
      </w:r>
      <w:r w:rsidR="00C3468A">
        <w:rPr>
          <w:rFonts w:cstheme="minorHAnsi"/>
          <w:noProof/>
          <w:sz w:val="24"/>
          <w:szCs w:val="24"/>
        </w:rPr>
        <w:t>Riddell et al. 2018</w:t>
      </w:r>
      <w:r w:rsidR="009C6D45">
        <w:rPr>
          <w:rFonts w:cstheme="minorHAnsi"/>
          <w:noProof/>
          <w:sz w:val="24"/>
          <w:szCs w:val="24"/>
        </w:rPr>
        <w:fldChar w:fldCharType="end"/>
      </w:r>
      <w:r w:rsidR="00D84B6F">
        <w:rPr>
          <w:rFonts w:cstheme="minorHAnsi"/>
          <w:noProof/>
          <w:sz w:val="24"/>
          <w:szCs w:val="24"/>
        </w:rPr>
        <w:t>)</w:t>
      </w:r>
      <w:r w:rsidR="00D84B6F">
        <w:rPr>
          <w:rFonts w:cstheme="minorHAnsi"/>
          <w:sz w:val="24"/>
          <w:szCs w:val="24"/>
        </w:rPr>
        <w:fldChar w:fldCharType="end"/>
      </w:r>
      <w:r w:rsidR="00D84B6F" w:rsidRPr="00E10DA2">
        <w:rPr>
          <w:rFonts w:cstheme="minorHAnsi"/>
          <w:sz w:val="24"/>
          <w:szCs w:val="24"/>
        </w:rPr>
        <w:t>.</w:t>
      </w:r>
    </w:p>
    <w:p w14:paraId="68C5FE12" w14:textId="06588FC4" w:rsidR="009640B7" w:rsidRPr="00E10DA2" w:rsidRDefault="00B70E73" w:rsidP="00B70E73">
      <w:pPr>
        <w:spacing w:after="0" w:line="480" w:lineRule="auto"/>
        <w:ind w:firstLine="720"/>
        <w:rPr>
          <w:rFonts w:cstheme="minorHAnsi"/>
          <w:sz w:val="24"/>
          <w:szCs w:val="24"/>
        </w:rPr>
      </w:pPr>
      <w:r>
        <w:rPr>
          <w:rFonts w:cstheme="minorHAnsi"/>
          <w:sz w:val="24"/>
          <w:szCs w:val="24"/>
        </w:rPr>
        <w:t xml:space="preserve">Recent analysis of trends in survival, abundance, and body size of </w:t>
      </w:r>
      <w:ins w:id="51" w:author="Mark Scheuerell" w:date="2021-09-17T06:04:00Z">
        <w:r w:rsidR="00B735E6">
          <w:rPr>
            <w:rFonts w:cstheme="minorHAnsi"/>
            <w:sz w:val="24"/>
            <w:szCs w:val="24"/>
          </w:rPr>
          <w:t>Chinook</w:t>
        </w:r>
        <w:r w:rsidR="00B735E6">
          <w:rPr>
            <w:rFonts w:cstheme="minorHAnsi"/>
            <w:sz w:val="24"/>
            <w:szCs w:val="24"/>
          </w:rPr>
          <w:t xml:space="preserve"> salmon</w:t>
        </w:r>
        <w:r w:rsidR="00B735E6">
          <w:rPr>
            <w:rFonts w:cstheme="minorHAnsi"/>
            <w:sz w:val="24"/>
            <w:szCs w:val="24"/>
          </w:rPr>
          <w:t xml:space="preserve"> in </w:t>
        </w:r>
      </w:ins>
      <w:r>
        <w:rPr>
          <w:rFonts w:cstheme="minorHAnsi"/>
          <w:sz w:val="24"/>
          <w:szCs w:val="24"/>
        </w:rPr>
        <w:t>Puget Sound</w:t>
      </w:r>
      <w:r w:rsidR="00E96403">
        <w:rPr>
          <w:rFonts w:cstheme="minorHAnsi"/>
          <w:sz w:val="24"/>
          <w:szCs w:val="24"/>
        </w:rPr>
        <w:t>, Washington</w:t>
      </w:r>
      <w:del w:id="52" w:author="Mark Scheuerell" w:date="2021-09-17T06:04:00Z">
        <w:r w:rsidDel="00B735E6">
          <w:rPr>
            <w:rFonts w:cstheme="minorHAnsi"/>
            <w:sz w:val="24"/>
            <w:szCs w:val="24"/>
          </w:rPr>
          <w:delText xml:space="preserve"> Pacific salmon</w:delText>
        </w:r>
      </w:del>
      <w:r>
        <w:rPr>
          <w:rFonts w:cstheme="minorHAnsi"/>
          <w:sz w:val="24"/>
          <w:szCs w:val="24"/>
        </w:rPr>
        <w:t xml:space="preserve">, based on commercial purse seine fishery data, revealed a decline in average body mass </w:t>
      </w:r>
      <w:del w:id="53" w:author="Mark Scheuerell" w:date="2021-09-17T06:05:00Z">
        <w:r w:rsidDel="00B735E6">
          <w:rPr>
            <w:rFonts w:cstheme="minorHAnsi"/>
            <w:sz w:val="24"/>
            <w:szCs w:val="24"/>
          </w:rPr>
          <w:delText>in Chinook sal</w:delText>
        </w:r>
        <w:r w:rsidR="003E0210" w:rsidDel="00B735E6">
          <w:rPr>
            <w:rFonts w:cstheme="minorHAnsi"/>
            <w:sz w:val="24"/>
            <w:szCs w:val="24"/>
          </w:rPr>
          <w:delText xml:space="preserve">mon </w:delText>
        </w:r>
      </w:del>
      <w:r w:rsidR="003E0210">
        <w:rPr>
          <w:rFonts w:cstheme="minorHAnsi"/>
          <w:sz w:val="24"/>
          <w:szCs w:val="24"/>
        </w:rPr>
        <w:t xml:space="preserve">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"_ENREF_17" \o "L</w:instrText>
      </w:r>
      <w:r w:rsidR="009C6D45">
        <w:instrText xml:space="preserve">osee, 2019 #6488" </w:instrText>
      </w:r>
      <w:r w:rsidR="009C6D45">
        <w:fldChar w:fldCharType="separate"/>
      </w:r>
      <w:r w:rsidR="00C3468A">
        <w:rPr>
          <w:rFonts w:cstheme="minorHAnsi"/>
          <w:noProof/>
          <w:sz w:val="24"/>
          <w:szCs w:val="24"/>
        </w:rPr>
        <w:t xml:space="preserve">Losee et al. </w:t>
      </w:r>
      <w:r w:rsidR="00C3468A">
        <w:rPr>
          <w:rFonts w:cstheme="minorHAnsi"/>
          <w:noProof/>
          <w:sz w:val="24"/>
          <w:szCs w:val="24"/>
        </w:rPr>
        <w:t>2</w:t>
      </w:r>
      <w:r w:rsidR="00C3468A">
        <w:rPr>
          <w:rFonts w:cstheme="minorHAnsi"/>
          <w:noProof/>
          <w:sz w:val="24"/>
          <w:szCs w:val="24"/>
        </w:rPr>
        <w:t>019</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w:t>
      </w:r>
      <w:r w:rsidR="00456B96">
        <w:rPr>
          <w:rFonts w:cstheme="minorHAnsi"/>
          <w:sz w:val="24"/>
          <w:szCs w:val="24"/>
        </w:rPr>
        <w:t xml:space="preserve">differed in their region of </w:t>
      </w:r>
      <w:r>
        <w:rPr>
          <w:rFonts w:cstheme="minorHAnsi"/>
          <w:sz w:val="24"/>
          <w:szCs w:val="24"/>
        </w:rPr>
        <w:t>origin</w:t>
      </w:r>
      <w:r w:rsidR="00456B96">
        <w:rPr>
          <w:rFonts w:cstheme="minorHAnsi"/>
          <w:sz w:val="24"/>
          <w:szCs w:val="24"/>
        </w:rPr>
        <w:t xml:space="preserve">, feeding locations at sea, </w:t>
      </w:r>
      <w:ins w:id="54" w:author="Losee, James P (DFW)" w:date="2021-09-05T20:33:00Z">
        <w:r w:rsidR="004D41B2">
          <w:rPr>
            <w:rFonts w:cstheme="minorHAnsi"/>
            <w:sz w:val="24"/>
            <w:szCs w:val="24"/>
          </w:rPr>
          <w:t xml:space="preserve">life history </w:t>
        </w:r>
        <w:proofErr w:type="spellStart"/>
        <w:r w:rsidR="004D41B2">
          <w:rPr>
            <w:rFonts w:cstheme="minorHAnsi"/>
            <w:sz w:val="24"/>
            <w:szCs w:val="24"/>
          </w:rPr>
          <w:t>experession</w:t>
        </w:r>
        <w:proofErr w:type="spellEnd"/>
        <w:r w:rsidR="004D41B2">
          <w:rPr>
            <w:rFonts w:cstheme="minorHAnsi"/>
            <w:sz w:val="24"/>
            <w:szCs w:val="24"/>
          </w:rPr>
          <w:t xml:space="preserve"> (</w:t>
        </w:r>
      </w:ins>
      <w:proofErr w:type="gramStart"/>
      <w:ins w:id="55" w:author="Losee, James P (DFW)" w:date="2021-09-05T20:34:00Z">
        <w:r w:rsidR="004D41B2">
          <w:rPr>
            <w:rFonts w:cstheme="minorHAnsi"/>
            <w:sz w:val="24"/>
            <w:szCs w:val="24"/>
          </w:rPr>
          <w:t>i.e.</w:t>
        </w:r>
        <w:proofErr w:type="gramEnd"/>
        <w:r w:rsidR="004D41B2">
          <w:rPr>
            <w:rFonts w:cstheme="minorHAnsi"/>
            <w:sz w:val="24"/>
            <w:szCs w:val="24"/>
          </w:rPr>
          <w:t xml:space="preserve"> </w:t>
        </w:r>
      </w:ins>
      <w:ins w:id="56" w:author="Losee, James P (DFW)" w:date="2021-09-05T20:33:00Z">
        <w:r w:rsidR="004D41B2">
          <w:rPr>
            <w:rFonts w:cstheme="minorHAnsi"/>
            <w:sz w:val="24"/>
            <w:szCs w:val="24"/>
          </w:rPr>
          <w:t>Puget Sound resident vs. ocean migrants)</w:t>
        </w:r>
      </w:ins>
      <w:ins w:id="57" w:author="Mark Scheuerell" w:date="2021-09-17T06:05:00Z">
        <w:r w:rsidR="00B735E6">
          <w:rPr>
            <w:rFonts w:cstheme="minorHAnsi"/>
            <w:sz w:val="24"/>
            <w:szCs w:val="24"/>
          </w:rPr>
          <w:t>,</w:t>
        </w:r>
      </w:ins>
      <w:ins w:id="58" w:author="Losee, James P (DFW)" w:date="2021-09-05T20:33:00Z">
        <w:r w:rsidR="004D41B2">
          <w:rPr>
            <w:rFonts w:cstheme="minorHAnsi"/>
            <w:sz w:val="24"/>
            <w:szCs w:val="24"/>
          </w:rPr>
          <w:t xml:space="preserve"> </w:t>
        </w:r>
      </w:ins>
      <w:r w:rsidR="00456B96">
        <w:rPr>
          <w:rFonts w:cstheme="minorHAnsi"/>
          <w:sz w:val="24"/>
          <w:szCs w:val="24"/>
        </w:rPr>
        <w:t xml:space="preserve">and the areas and times of the year when they were caught. </w:t>
      </w:r>
      <w:r>
        <w:rPr>
          <w:rFonts w:cstheme="minorHAnsi"/>
          <w:sz w:val="24"/>
          <w:szCs w:val="24"/>
        </w:rPr>
        <w:t xml:space="preserve">These factors complicate interpretation of the data, with respect to the ecology of the species in Puget Sound. </w:t>
      </w:r>
      <w:r w:rsidR="00C3468A">
        <w:rPr>
          <w:rFonts w:cstheme="minorHAnsi"/>
          <w:sz w:val="24"/>
          <w:szCs w:val="24"/>
        </w:rPr>
        <w:t xml:space="preserve">In this </w:t>
      </w:r>
      <w:r w:rsidR="009640B7" w:rsidRPr="00E10DA2">
        <w:rPr>
          <w:rFonts w:cstheme="minorHAnsi"/>
          <w:sz w:val="24"/>
          <w:szCs w:val="24"/>
        </w:rPr>
        <w:t>study w</w:t>
      </w:r>
      <w:r w:rsidR="00C3468A">
        <w:rPr>
          <w:rFonts w:cstheme="minorHAnsi"/>
          <w:sz w:val="24"/>
          <w:szCs w:val="24"/>
        </w:rPr>
        <w:t>e present</w:t>
      </w:r>
      <w:r w:rsidR="009640B7" w:rsidRPr="00E10DA2">
        <w:rPr>
          <w:rFonts w:cstheme="minorHAnsi"/>
          <w:sz w:val="24"/>
          <w:szCs w:val="24"/>
        </w:rPr>
        <w:t xml:space="preserve"> data </w:t>
      </w:r>
      <w:r w:rsidR="00C3468A">
        <w:rPr>
          <w:rFonts w:cstheme="minorHAnsi"/>
          <w:sz w:val="24"/>
          <w:szCs w:val="24"/>
        </w:rPr>
        <w:t>on</w:t>
      </w:r>
      <w:r w:rsidR="009640B7" w:rsidRPr="00E10DA2">
        <w:rPr>
          <w:rFonts w:cstheme="minorHAnsi"/>
          <w:sz w:val="24"/>
          <w:szCs w:val="24"/>
        </w:rPr>
        <w:t xml:space="preserve"> </w:t>
      </w:r>
      <w:r w:rsidR="00C3468A">
        <w:rPr>
          <w:rFonts w:cstheme="minorHAnsi"/>
          <w:sz w:val="24"/>
          <w:szCs w:val="24"/>
        </w:rPr>
        <w:t xml:space="preserve">the size of </w:t>
      </w:r>
      <w:r w:rsidR="009640B7" w:rsidRPr="00E10DA2">
        <w:rPr>
          <w:rFonts w:cstheme="minorHAnsi"/>
          <w:sz w:val="24"/>
          <w:szCs w:val="24"/>
        </w:rPr>
        <w:t xml:space="preserve">sub-adult “resident” Chinook salmon </w:t>
      </w:r>
      <w:r w:rsidR="007C7C9F">
        <w:rPr>
          <w:rFonts w:cstheme="minorHAnsi"/>
          <w:sz w:val="24"/>
          <w:szCs w:val="24"/>
        </w:rPr>
        <w:t>(</w:t>
      </w:r>
      <w:r w:rsidR="00C3468A">
        <w:rPr>
          <w:rFonts w:cstheme="minorHAnsi"/>
          <w:sz w:val="24"/>
          <w:szCs w:val="24"/>
        </w:rPr>
        <w:t>see details below on this migratory variant</w:t>
      </w:r>
      <w:r w:rsidR="007C7C9F">
        <w:rPr>
          <w:rFonts w:cstheme="minorHAnsi"/>
          <w:sz w:val="24"/>
          <w:szCs w:val="24"/>
        </w:rPr>
        <w:t xml:space="preserve">), </w:t>
      </w:r>
      <w:r w:rsidR="009640B7" w:rsidRPr="00E10DA2">
        <w:rPr>
          <w:rFonts w:cstheme="minorHAnsi"/>
          <w:sz w:val="24"/>
          <w:szCs w:val="24"/>
        </w:rPr>
        <w:t xml:space="preserve">caught </w:t>
      </w:r>
      <w:r w:rsidR="00747F13">
        <w:rPr>
          <w:rFonts w:cstheme="minorHAnsi"/>
          <w:sz w:val="24"/>
          <w:szCs w:val="24"/>
        </w:rPr>
        <w:t xml:space="preserve">in the winter </w:t>
      </w:r>
      <w:r w:rsidR="009640B7" w:rsidRPr="00E10DA2">
        <w:rPr>
          <w:rFonts w:cstheme="minorHAnsi"/>
          <w:sz w:val="24"/>
          <w:szCs w:val="24"/>
        </w:rPr>
        <w:t>in central Puget Sound in a culturally unique recreational fishery</w:t>
      </w:r>
      <w:r w:rsidR="00C3468A">
        <w:rPr>
          <w:rFonts w:cstheme="minorHAnsi"/>
          <w:sz w:val="24"/>
          <w:szCs w:val="24"/>
        </w:rPr>
        <w:t xml:space="preserve"> with consistent methods held annually </w:t>
      </w:r>
      <w:r w:rsidR="00112437">
        <w:rPr>
          <w:rFonts w:cstheme="minorHAnsi"/>
          <w:sz w:val="24"/>
          <w:szCs w:val="24"/>
        </w:rPr>
        <w:t>since 1946. T</w:t>
      </w:r>
      <w:r w:rsidR="002657A7">
        <w:rPr>
          <w:rFonts w:cstheme="minorHAnsi"/>
          <w:sz w:val="24"/>
          <w:szCs w:val="24"/>
        </w:rPr>
        <w:t>rends in t</w:t>
      </w:r>
      <w:r w:rsidR="00112437">
        <w:rPr>
          <w:rFonts w:cstheme="minorHAnsi"/>
          <w:sz w:val="24"/>
          <w:szCs w:val="24"/>
        </w:rPr>
        <w:t>hese data</w:t>
      </w:r>
      <w:r w:rsidR="00B45AE0">
        <w:rPr>
          <w:rFonts w:cstheme="minorHAnsi"/>
          <w:sz w:val="24"/>
          <w:szCs w:val="24"/>
        </w:rPr>
        <w:t xml:space="preserve">, specific to </w:t>
      </w:r>
      <w:r w:rsidR="002657A7">
        <w:rPr>
          <w:rFonts w:cstheme="minorHAnsi"/>
          <w:sz w:val="24"/>
          <w:szCs w:val="24"/>
        </w:rPr>
        <w:t xml:space="preserve">resident </w:t>
      </w:r>
      <w:r w:rsidR="00B45AE0">
        <w:rPr>
          <w:rFonts w:cstheme="minorHAnsi"/>
          <w:sz w:val="24"/>
          <w:szCs w:val="24"/>
        </w:rPr>
        <w:t>Chinook salmon originating in Puget Sound</w:t>
      </w:r>
      <w:r w:rsidR="002657A7">
        <w:rPr>
          <w:rFonts w:cstheme="minorHAnsi"/>
          <w:sz w:val="24"/>
          <w:szCs w:val="24"/>
        </w:rPr>
        <w:t xml:space="preserve">, </w:t>
      </w:r>
      <w:r w:rsidR="002657A7" w:rsidRPr="00E10DA2">
        <w:rPr>
          <w:rFonts w:cstheme="minorHAnsi"/>
          <w:sz w:val="24"/>
          <w:szCs w:val="24"/>
        </w:rPr>
        <w:t xml:space="preserve">were examined </w:t>
      </w:r>
      <w:r w:rsidR="002657A7">
        <w:rPr>
          <w:rFonts w:cstheme="minorHAnsi"/>
          <w:sz w:val="24"/>
          <w:szCs w:val="24"/>
        </w:rPr>
        <w:t>and</w:t>
      </w:r>
      <w:r w:rsidR="002657A7" w:rsidRPr="00E10DA2">
        <w:rPr>
          <w:rFonts w:cstheme="minorHAnsi"/>
          <w:sz w:val="24"/>
          <w:szCs w:val="24"/>
        </w:rPr>
        <w:t xml:space="preserve"> </w:t>
      </w:r>
      <w:r w:rsidR="002657A7">
        <w:rPr>
          <w:rFonts w:cstheme="minorHAnsi"/>
          <w:sz w:val="24"/>
          <w:szCs w:val="24"/>
        </w:rPr>
        <w:t xml:space="preserve">compared </w:t>
      </w:r>
      <w:r w:rsidR="00B45AE0">
        <w:rPr>
          <w:rFonts w:cstheme="minorHAnsi"/>
          <w:sz w:val="24"/>
          <w:szCs w:val="24"/>
        </w:rPr>
        <w:t>with those of the species caught in Puget Sound as a whole</w:t>
      </w:r>
      <w:r w:rsidR="002657A7">
        <w:rPr>
          <w:rFonts w:cstheme="minorHAnsi"/>
          <w:sz w:val="24"/>
          <w:szCs w:val="24"/>
        </w:rPr>
        <w:t xml:space="preserve"> using non-size-selective commercial purse seines</w:t>
      </w:r>
      <w:r w:rsidR="00B45AE0">
        <w:rPr>
          <w:rFonts w:cstheme="minorHAnsi"/>
          <w:sz w:val="24"/>
          <w:szCs w:val="24"/>
        </w:rPr>
        <w:t xml:space="preserv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r w:rsidR="009C6D45">
        <w:fldChar w:fldCharType="begin"/>
      </w:r>
      <w:r w:rsidR="009C6D45">
        <w:instrText xml:space="preserve"> HYPERLINK \l "_ENREF_17" \o "Losee, 2019 #6488" </w:instrText>
      </w:r>
      <w:r w:rsidR="009C6D45">
        <w:fldChar w:fldCharType="separate"/>
      </w:r>
      <w:r w:rsidR="00C3468A">
        <w:rPr>
          <w:rFonts w:cstheme="minorHAnsi"/>
          <w:noProof/>
          <w:sz w:val="24"/>
          <w:szCs w:val="24"/>
        </w:rPr>
        <w:t>Losee et al. 2019</w:t>
      </w:r>
      <w:r w:rsidR="009C6D45">
        <w:rPr>
          <w:rFonts w:cstheme="minorHAnsi"/>
          <w:noProof/>
          <w:sz w:val="24"/>
          <w:szCs w:val="24"/>
        </w:rPr>
        <w:fldChar w:fldCharType="end"/>
      </w:r>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1DFB32D1" w14:textId="77777777" w:rsidR="00747F13" w:rsidRDefault="00747F13" w:rsidP="00747F13">
      <w:pPr>
        <w:spacing w:after="0" w:line="480" w:lineRule="auto"/>
        <w:rPr>
          <w:rFonts w:cstheme="minorHAnsi"/>
          <w:sz w:val="24"/>
          <w:szCs w:val="24"/>
        </w:rPr>
      </w:pPr>
      <w:r>
        <w:rPr>
          <w:rFonts w:cstheme="minorHAnsi"/>
          <w:sz w:val="24"/>
          <w:szCs w:val="24"/>
        </w:rPr>
        <w:t>Resident Chinook salmon</w:t>
      </w:r>
    </w:p>
    <w:p w14:paraId="48D950D2" w14:textId="66DA8045" w:rsidR="00747F13" w:rsidRDefault="00747F13" w:rsidP="00747F13">
      <w:pPr>
        <w:spacing w:after="0" w:line="480" w:lineRule="auto"/>
        <w:ind w:firstLine="720"/>
        <w:rPr>
          <w:rFonts w:cstheme="minorHAnsi"/>
          <w:sz w:val="24"/>
          <w:szCs w:val="24"/>
        </w:rPr>
      </w:pPr>
      <w:r>
        <w:rPr>
          <w:rFonts w:cstheme="minorHAnsi"/>
          <w:sz w:val="24"/>
          <w:szCs w:val="24"/>
        </w:rPr>
        <w:t xml:space="preserve">It has long been known that Chinook and coho salmon occur in Puget Sound and other inland waters at all months of the year </w:t>
      </w:r>
      <w:r>
        <w:rPr>
          <w:rFonts w:cstheme="minorHAnsi"/>
          <w:sz w:val="24"/>
          <w:szCs w:val="24"/>
        </w:rPr>
        <w:fldChar w:fldCharType="begin"/>
      </w:r>
      <w:r>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"_ENREF_14" \o "Jordan, 1896 #6850" </w:instrText>
      </w:r>
      <w:r w:rsidR="009C6D45">
        <w:fldChar w:fldCharType="separate"/>
      </w:r>
      <w:r w:rsidR="00C3468A">
        <w:rPr>
          <w:rFonts w:cstheme="minorHAnsi"/>
          <w:noProof/>
          <w:sz w:val="24"/>
          <w:szCs w:val="24"/>
        </w:rPr>
        <w:t>Jordan and Evermann 1896</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in addition to the fraction of the populations feeding along the coast</w:t>
      </w:r>
      <w:r w:rsidR="00EE7B0E">
        <w:rPr>
          <w:rFonts w:cstheme="minorHAnsi"/>
          <w:sz w:val="24"/>
          <w:szCs w:val="24"/>
        </w:rPr>
        <w:t xml:space="preserve"> that pass through Puget Sound on their homeward migration</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"_ENREF_23" \o "Pressey, 1953 #3053" </w:instrText>
      </w:r>
      <w:r w:rsidR="009C6D45">
        <w:fldChar w:fldCharType="separate"/>
      </w:r>
      <w:r w:rsidR="00C3468A">
        <w:rPr>
          <w:rFonts w:cstheme="minorHAnsi"/>
          <w:noProof/>
          <w:sz w:val="24"/>
          <w:szCs w:val="24"/>
        </w:rPr>
        <w:t>Pressey 1953</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"_ENREF_11" \o "Haw, 1967 #3422" </w:instrText>
      </w:r>
      <w:r w:rsidR="009C6D45">
        <w:fldChar w:fldCharType="separate"/>
      </w:r>
      <w:r w:rsidR="00C3468A">
        <w:rPr>
          <w:rFonts w:cstheme="minorHAnsi"/>
          <w:noProof/>
          <w:sz w:val="24"/>
          <w:szCs w:val="24"/>
        </w:rPr>
        <w:t>Haw et al. 1967</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xml:space="preserve">. These </w:t>
      </w:r>
      <w:r w:rsidR="00EE7B0E">
        <w:rPr>
          <w:rFonts w:cstheme="minorHAnsi"/>
          <w:sz w:val="24"/>
          <w:szCs w:val="24"/>
        </w:rPr>
        <w:t xml:space="preserve">so-called “resident” </w:t>
      </w:r>
      <w:r>
        <w:rPr>
          <w:rFonts w:cstheme="minorHAnsi"/>
          <w:sz w:val="24"/>
          <w:szCs w:val="24"/>
        </w:rPr>
        <w:t xml:space="preserve">salmon are fully </w:t>
      </w:r>
      <w:r>
        <w:rPr>
          <w:rFonts w:cstheme="minorHAnsi"/>
          <w:sz w:val="24"/>
          <w:szCs w:val="24"/>
        </w:rPr>
        <w:lastRenderedPageBreak/>
        <w:t xml:space="preserve">anadromous but exhibit differential migration </w:t>
      </w:r>
      <w:r>
        <w:rPr>
          <w:rFonts w:cstheme="minorHAnsi"/>
          <w:sz w:val="24"/>
          <w:szCs w:val="24"/>
        </w:rPr>
        <w:fldChar w:fldCharType="begin"/>
      </w:r>
      <w:r>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"_ENREF_26" \o "Quinn, 2021 #6984" </w:instrText>
      </w:r>
      <w:r w:rsidR="009C6D45">
        <w:fldChar w:fldCharType="separate"/>
      </w:r>
      <w:r w:rsidR="00C3468A">
        <w:rPr>
          <w:rFonts w:cstheme="minorHAnsi"/>
          <w:noProof/>
          <w:sz w:val="24"/>
          <w:szCs w:val="24"/>
        </w:rPr>
        <w:t>Quinn 2021</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xml:space="preserve">, remaining in the general vicinity of their natal rivers for much of their period of marine life </w:t>
      </w:r>
      <w:r>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"_ENREF_5" \o "Chamberlin, 2011 #4078" </w:instrText>
      </w:r>
      <w:r w:rsidR="009C6D45">
        <w:fldChar w:fldCharType="separate"/>
      </w:r>
      <w:r w:rsidR="00C3468A">
        <w:rPr>
          <w:rFonts w:cstheme="minorHAnsi"/>
          <w:noProof/>
          <w:sz w:val="24"/>
          <w:szCs w:val="24"/>
        </w:rPr>
        <w:t>Chamberlin et al. 2011</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"_ENREF_6" \o "Chamberlin, 2014 #4874" </w:instrText>
      </w:r>
      <w:r w:rsidR="009C6D45">
        <w:fldChar w:fldCharType="separate"/>
      </w:r>
      <w:r w:rsidR="00C3468A">
        <w:rPr>
          <w:rFonts w:cstheme="minorHAnsi"/>
          <w:noProof/>
          <w:sz w:val="24"/>
          <w:szCs w:val="24"/>
        </w:rPr>
        <w:t>Chamberlin and Quinn 2014</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"_ENREF_1" \o "Arostegui, 2017 #5712" </w:instrText>
      </w:r>
      <w:r w:rsidR="009C6D45">
        <w:fldChar w:fldCharType="separate"/>
      </w:r>
      <w:r w:rsidR="00C3468A">
        <w:rPr>
          <w:rFonts w:cstheme="minorHAnsi"/>
          <w:noProof/>
          <w:sz w:val="24"/>
          <w:szCs w:val="24"/>
        </w:rPr>
        <w:t>Arostegui et al. 2017</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w:instrText>
      </w:r>
      <w:r w:rsidR="009C6D45">
        <w:instrText xml:space="preserve">_ENREF_15" \o "Kagley, 2017 #5939" </w:instrText>
      </w:r>
      <w:r w:rsidR="009C6D45">
        <w:fldChar w:fldCharType="separate"/>
      </w:r>
      <w:r w:rsidR="00C3468A">
        <w:rPr>
          <w:rFonts w:cstheme="minorHAnsi"/>
          <w:noProof/>
          <w:sz w:val="24"/>
          <w:szCs w:val="24"/>
        </w:rPr>
        <w:t>Kagley et al. 2017</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xml:space="preserve">. In the winter and spring, </w:t>
      </w:r>
      <w:del w:id="59" w:author="Losee, James P (DFW)" w:date="2021-09-06T07:23:00Z">
        <w:r w:rsidDel="005A3515">
          <w:rPr>
            <w:rFonts w:cstheme="minorHAnsi"/>
            <w:sz w:val="24"/>
            <w:szCs w:val="24"/>
          </w:rPr>
          <w:delText xml:space="preserve">immature </w:delText>
        </w:r>
      </w:del>
      <w:ins w:id="60" w:author="Losee, James P (DFW)" w:date="2021-09-06T07:23:00Z">
        <w:r w:rsidR="005A3515">
          <w:rPr>
            <w:rFonts w:cstheme="minorHAnsi"/>
            <w:sz w:val="24"/>
            <w:szCs w:val="24"/>
          </w:rPr>
          <w:t xml:space="preserve">these resident Chinook </w:t>
        </w:r>
      </w:ins>
      <w:del w:id="61" w:author="Mark Scheuerell" w:date="2021-09-17T06:06:00Z">
        <w:r w:rsidDel="00B735E6">
          <w:rPr>
            <w:rFonts w:cstheme="minorHAnsi"/>
            <w:sz w:val="24"/>
            <w:szCs w:val="24"/>
          </w:rPr>
          <w:delText xml:space="preserve">fish </w:delText>
        </w:r>
      </w:del>
      <w:r w:rsidR="00972380">
        <w:rPr>
          <w:rFonts w:cstheme="minorHAnsi"/>
          <w:sz w:val="24"/>
          <w:szCs w:val="24"/>
        </w:rPr>
        <w:t xml:space="preserve">are </w:t>
      </w:r>
      <w:r>
        <w:rPr>
          <w:rFonts w:cstheme="minorHAnsi"/>
          <w:sz w:val="24"/>
          <w:szCs w:val="24"/>
        </w:rPr>
        <w:t>subject to capture</w:t>
      </w:r>
      <w:r w:rsidR="00972380">
        <w:rPr>
          <w:rFonts w:cstheme="minorHAnsi"/>
          <w:sz w:val="24"/>
          <w:szCs w:val="24"/>
        </w:rPr>
        <w:t xml:space="preserve"> before they </w:t>
      </w:r>
      <w:r>
        <w:rPr>
          <w:rFonts w:cstheme="minorHAnsi"/>
          <w:sz w:val="24"/>
          <w:szCs w:val="24"/>
        </w:rPr>
        <w:t xml:space="preserve">mature and spawn the following </w:t>
      </w:r>
      <w:r w:rsidR="00972380">
        <w:rPr>
          <w:rFonts w:cstheme="minorHAnsi"/>
          <w:sz w:val="24"/>
          <w:szCs w:val="24"/>
        </w:rPr>
        <w:t>fall</w:t>
      </w:r>
      <w:r>
        <w:rPr>
          <w:rFonts w:cstheme="minorHAnsi"/>
          <w:sz w:val="24"/>
          <w:szCs w:val="24"/>
        </w:rPr>
        <w:t>, or thereafter. Analysis of coded wire tagging (CWT) data indicated that Chinook salmon caught in Marine Area 10 (central Puget Sound, including the location where the derby occurs</w:t>
      </w:r>
      <w:r w:rsidR="00EE7B0E">
        <w:rPr>
          <w:rFonts w:cstheme="minorHAnsi"/>
          <w:sz w:val="24"/>
          <w:szCs w:val="24"/>
        </w:rPr>
        <w:t xml:space="preserve"> that produced the data examined here</w:t>
      </w:r>
      <w:r>
        <w:rPr>
          <w:rFonts w:cstheme="minorHAnsi"/>
          <w:sz w:val="24"/>
          <w:szCs w:val="24"/>
        </w:rPr>
        <w:t xml:space="preserve">) were almost exclusively from Puget Sound. Specifically, </w:t>
      </w:r>
      <w:r>
        <w:rPr>
          <w:sz w:val="24"/>
          <w:szCs w:val="24"/>
        </w:rPr>
        <w:t>90.2% of CWT recovered from Chinook salmon from October through April (the resident period) in central Puget Sound between 1973 and 2018 originated from Puget Sound (</w:t>
      </w:r>
      <w:commentRangeStart w:id="62"/>
      <w:r>
        <w:rPr>
          <w:sz w:val="24"/>
          <w:szCs w:val="24"/>
        </w:rPr>
        <w:t>WDFW data</w:t>
      </w:r>
      <w:commentRangeEnd w:id="62"/>
      <w:r w:rsidR="005A3515">
        <w:rPr>
          <w:rStyle w:val="CommentReference"/>
        </w:rPr>
        <w:commentReference w:id="62"/>
      </w:r>
      <w:r>
        <w:rPr>
          <w:sz w:val="24"/>
          <w:szCs w:val="24"/>
        </w:rPr>
        <w:t xml:space="preserve">, average of annual values). </w:t>
      </w:r>
      <w:r>
        <w:rPr>
          <w:rFonts w:cstheme="minorHAnsi"/>
          <w:sz w:val="24"/>
          <w:szCs w:val="24"/>
        </w:rPr>
        <w:t xml:space="preserve">Consistent with this analysis, </w:t>
      </w:r>
      <w:r>
        <w:rPr>
          <w:rFonts w:cstheme="minorHAnsi"/>
          <w:sz w:val="24"/>
          <w:szCs w:val="24"/>
        </w:rPr>
        <w:fldChar w:fldCharType="begin"/>
      </w:r>
      <w:r>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Pr>
          <w:rFonts w:cstheme="minorHAnsi"/>
          <w:sz w:val="24"/>
          <w:szCs w:val="24"/>
        </w:rPr>
        <w:fldChar w:fldCharType="separate"/>
      </w:r>
      <w:r w:rsidR="009C6D45">
        <w:fldChar w:fldCharType="begin"/>
      </w:r>
      <w:r w:rsidR="009C6D45">
        <w:instrText xml:space="preserve"> HYPERLINK \l "_ENREF_38" \o "Shelton, 2019 #7021" </w:instrText>
      </w:r>
      <w:r w:rsidR="009C6D45">
        <w:fldChar w:fldCharType="separate"/>
      </w:r>
      <w:r w:rsidR="00C3468A">
        <w:rPr>
          <w:rFonts w:cstheme="minorHAnsi"/>
          <w:noProof/>
          <w:sz w:val="24"/>
          <w:szCs w:val="24"/>
        </w:rPr>
        <w:t>Shelton et al. (2019</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Pr>
          <w:rFonts w:cstheme="minorHAnsi"/>
          <w:sz w:val="24"/>
          <w:szCs w:val="24"/>
        </w:rPr>
        <w:t xml:space="preserve"> examined </w:t>
      </w:r>
      <w:r w:rsidR="00EE7B0E">
        <w:rPr>
          <w:rFonts w:cstheme="minorHAnsi"/>
          <w:sz w:val="24"/>
          <w:szCs w:val="24"/>
        </w:rPr>
        <w:t>CWT</w:t>
      </w:r>
      <w:r>
        <w:rPr>
          <w:rFonts w:cstheme="minorHAnsi"/>
          <w:sz w:val="24"/>
          <w:szCs w:val="24"/>
        </w:rPr>
        <w:t xml:space="preserve">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6F3E3F35" w14:textId="77777777" w:rsidR="00747F13" w:rsidRDefault="00747F13" w:rsidP="00175A04">
      <w:pPr>
        <w:spacing w:after="0" w:line="480" w:lineRule="auto"/>
        <w:rPr>
          <w:rFonts w:cstheme="minorHAnsi"/>
          <w:sz w:val="24"/>
          <w:szCs w:val="24"/>
        </w:rPr>
      </w:pPr>
    </w:p>
    <w:p w14:paraId="33436A9B" w14:textId="3DA49D95"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5DB01DE5" w14:textId="77777777" w:rsidR="00B735E6" w:rsidRDefault="00A459CD" w:rsidP="00175A04">
      <w:pPr>
        <w:spacing w:after="0" w:line="480" w:lineRule="auto"/>
        <w:rPr>
          <w:ins w:id="63" w:author="Mark Scheuerell" w:date="2021-09-17T06:08:00Z"/>
          <w:rFonts w:cstheme="minorHAnsi"/>
          <w:sz w:val="24"/>
          <w:szCs w:val="24"/>
        </w:rPr>
      </w:pPr>
      <w:r>
        <w:rPr>
          <w:rFonts w:cstheme="minorHAnsi"/>
          <w:sz w:val="24"/>
          <w:szCs w:val="24"/>
        </w:rPr>
        <w:tab/>
      </w:r>
      <w:r w:rsidR="0075096F">
        <w:rPr>
          <w:rFonts w:cstheme="minorHAnsi"/>
          <w:sz w:val="24"/>
          <w:szCs w:val="24"/>
        </w:rPr>
        <w:t xml:space="preserve">The history and origins of the derby </w:t>
      </w:r>
      <w:r w:rsidR="00972380">
        <w:rPr>
          <w:rFonts w:cstheme="minorHAnsi"/>
          <w:sz w:val="24"/>
          <w:szCs w:val="24"/>
        </w:rPr>
        <w:t xml:space="preserve">that provided the data for our analyses </w:t>
      </w:r>
      <w:r w:rsidR="0075096F">
        <w:rPr>
          <w:rFonts w:cstheme="minorHAnsi"/>
          <w:sz w:val="24"/>
          <w:szCs w:val="24"/>
        </w:rPr>
        <w:t xml:space="preserve">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proofErr w:type="spellStart"/>
      <w:r w:rsidR="0075096F">
        <w:rPr>
          <w:rFonts w:cstheme="minorHAnsi"/>
          <w:sz w:val="24"/>
          <w:szCs w:val="24"/>
        </w:rPr>
        <w:t>Seattle</w:t>
      </w:r>
      <w:ins w:id="64" w:author="Mark Scheuerell" w:date="2021-09-17T06:08:00Z">
        <w:r w:rsidR="00B735E6">
          <w:rPr>
            <w:rFonts w:cstheme="minorHAnsi"/>
            <w:sz w:val="24"/>
            <w:szCs w:val="24"/>
          </w:rPr>
          <w:t>:</w:t>
        </w:r>
      </w:ins>
      <w:del w:id="65" w:author="Mark Scheuerell" w:date="2021-09-17T06:08:00Z">
        <w:r w:rsidR="0075096F" w:rsidDel="00B735E6">
          <w:rPr>
            <w:rFonts w:cstheme="minorHAnsi"/>
            <w:sz w:val="24"/>
            <w:szCs w:val="24"/>
          </w:rPr>
          <w:delText>.</w:delText>
        </w:r>
        <w:r w:rsidDel="00B735E6">
          <w:rPr>
            <w:rFonts w:cstheme="minorHAnsi"/>
            <w:sz w:val="24"/>
            <w:szCs w:val="24"/>
          </w:rPr>
          <w:delText xml:space="preserve"> </w:delText>
        </w:r>
      </w:del>
      <w:proofErr w:type="spellEnd"/>
    </w:p>
    <w:p w14:paraId="3C5D873D" w14:textId="26F6F160" w:rsidR="0075096F" w:rsidRDefault="0075096F" w:rsidP="00B735E6">
      <w:pPr>
        <w:spacing w:after="0" w:line="480" w:lineRule="auto"/>
        <w:ind w:left="720" w:right="720"/>
        <w:rPr>
          <w:rFonts w:cstheme="minorHAnsi"/>
          <w:sz w:val="24"/>
          <w:szCs w:val="24"/>
        </w:rPr>
        <w:pPrChange w:id="66" w:author="Mark Scheuerell" w:date="2021-09-17T06:08:00Z">
          <w:pPr>
            <w:spacing w:after="0" w:line="480" w:lineRule="auto"/>
          </w:pPr>
        </w:pPrChange>
      </w:pPr>
      <w:r>
        <w:rPr>
          <w:rFonts w:cstheme="minorHAnsi"/>
          <w:sz w:val="24"/>
          <w:szCs w:val="24"/>
        </w:rPr>
        <w:t>“</w:t>
      </w:r>
      <w:r w:rsidR="00A459CD">
        <w:rPr>
          <w:rFonts w:cstheme="minorHAnsi"/>
          <w:sz w:val="24"/>
          <w:szCs w:val="24"/>
        </w:rPr>
        <w:t xml:space="preserve">The </w:t>
      </w:r>
      <w:proofErr w:type="spellStart"/>
      <w:r w:rsidR="00A459CD">
        <w:rPr>
          <w:rFonts w:cstheme="minorHAnsi"/>
          <w:sz w:val="24"/>
          <w:szCs w:val="24"/>
        </w:rPr>
        <w:t>Tengu</w:t>
      </w:r>
      <w:proofErr w:type="spellEnd"/>
      <w:r w:rsidR="00A459CD">
        <w:rPr>
          <w:rFonts w:cstheme="minorHAnsi"/>
          <w:sz w:val="24"/>
          <w:szCs w:val="24"/>
        </w:rPr>
        <w:t xml:space="preserve"> Club of Seattle, formed in the 1930s by Japanese Americans, held its first </w:t>
      </w:r>
      <w:proofErr w:type="spellStart"/>
      <w:r w:rsidR="00A459CD">
        <w:rPr>
          <w:rFonts w:cstheme="minorHAnsi"/>
          <w:sz w:val="24"/>
          <w:szCs w:val="24"/>
        </w:rPr>
        <w:t>Ten</w:t>
      </w:r>
      <w:r>
        <w:rPr>
          <w:rFonts w:cstheme="minorHAnsi"/>
          <w:sz w:val="24"/>
          <w:szCs w:val="24"/>
        </w:rPr>
        <w:t>gu</w:t>
      </w:r>
      <w:proofErr w:type="spellEnd"/>
      <w:r w:rsidR="00A459CD">
        <w:rPr>
          <w:rFonts w:cstheme="minorHAnsi"/>
          <w:sz w:val="24"/>
          <w:szCs w:val="24"/>
        </w:rPr>
        <w:t xml:space="preserve"> </w:t>
      </w:r>
      <w:r w:rsidR="007C7C9F">
        <w:rPr>
          <w:rFonts w:cstheme="minorHAnsi"/>
          <w:sz w:val="24"/>
          <w:szCs w:val="24"/>
        </w:rPr>
        <w:t>B</w:t>
      </w:r>
      <w:r w:rsidR="00A459CD">
        <w:rPr>
          <w:rFonts w:cstheme="minorHAnsi"/>
          <w:sz w:val="24"/>
          <w:szCs w:val="24"/>
        </w:rPr>
        <w:t xml:space="preserve">lackmouth </w:t>
      </w:r>
      <w:r w:rsidR="007C7C9F">
        <w:rPr>
          <w:rFonts w:cstheme="minorHAnsi"/>
          <w:sz w:val="24"/>
          <w:szCs w:val="24"/>
        </w:rPr>
        <w:t>S</w:t>
      </w:r>
      <w:r w:rsidR="00A459CD">
        <w:rPr>
          <w:rFonts w:cstheme="minorHAnsi"/>
          <w:sz w:val="24"/>
          <w:szCs w:val="24"/>
        </w:rPr>
        <w:t xml:space="preserve">almon </w:t>
      </w:r>
      <w:r w:rsidR="007C7C9F">
        <w:rPr>
          <w:rFonts w:cstheme="minorHAnsi"/>
          <w:sz w:val="24"/>
          <w:szCs w:val="24"/>
        </w:rPr>
        <w:t>Fun D</w:t>
      </w:r>
      <w:r w:rsidR="00A459CD">
        <w:rPr>
          <w:rFonts w:cstheme="minorHAnsi"/>
          <w:sz w:val="24"/>
          <w:szCs w:val="24"/>
        </w:rPr>
        <w:t xml:space="preserve">erby in 1946. Arguably the longest continually running salmon derby in North America, it continues to be held each </w:t>
      </w:r>
      <w:r w:rsidR="00A459CD">
        <w:rPr>
          <w:rFonts w:cstheme="minorHAnsi"/>
          <w:sz w:val="24"/>
          <w:szCs w:val="24"/>
        </w:rPr>
        <w:lastRenderedPageBreak/>
        <w:t xml:space="preserve">winter in Elliott Bay. Club members, returning from wartime internment camps, were denied entry into local salmon derbies so they organized the first </w:t>
      </w:r>
      <w:proofErr w:type="spellStart"/>
      <w:r w:rsidR="00A459CD">
        <w:rPr>
          <w:rFonts w:cstheme="minorHAnsi"/>
          <w:sz w:val="24"/>
          <w:szCs w:val="24"/>
        </w:rPr>
        <w:t>Ten</w:t>
      </w:r>
      <w:r>
        <w:rPr>
          <w:rFonts w:cstheme="minorHAnsi"/>
          <w:sz w:val="24"/>
          <w:szCs w:val="24"/>
        </w:rPr>
        <w:t>gu</w:t>
      </w:r>
      <w:proofErr w:type="spellEnd"/>
      <w:r>
        <w:rPr>
          <w:rFonts w:cstheme="minorHAnsi"/>
          <w:sz w:val="24"/>
          <w:szCs w:val="24"/>
        </w:rPr>
        <w:t xml:space="preserve"> Der</w:t>
      </w:r>
      <w:r w:rsidR="00A459CD">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sidR="00A459CD">
        <w:rPr>
          <w:rFonts w:cstheme="minorHAnsi"/>
          <w:sz w:val="24"/>
          <w:szCs w:val="24"/>
        </w:rPr>
        <w:t>Sundays-long competition</w:t>
      </w:r>
      <w:r w:rsidR="00C23D5D">
        <w:rPr>
          <w:rFonts w:cstheme="minorHAnsi"/>
          <w:sz w:val="24"/>
          <w:szCs w:val="24"/>
        </w:rPr>
        <w:t>s</w:t>
      </w:r>
      <w:r w:rsidR="00A459CD">
        <w:rPr>
          <w:rFonts w:cstheme="minorHAnsi"/>
          <w:sz w:val="24"/>
          <w:szCs w:val="24"/>
        </w:rPr>
        <w:t xml:space="preserve">. The technique of </w:t>
      </w:r>
      <w:del w:id="67" w:author="Mark Scheuerell" w:date="2021-09-17T06:09:00Z">
        <w:r w:rsidR="00A459CD" w:rsidDel="00B735E6">
          <w:rPr>
            <w:rFonts w:cstheme="minorHAnsi"/>
            <w:sz w:val="24"/>
            <w:szCs w:val="24"/>
          </w:rPr>
          <w:delText>“</w:delText>
        </w:r>
      </w:del>
      <w:ins w:id="68" w:author="Mark Scheuerell" w:date="2021-09-17T06:09:00Z">
        <w:r w:rsidR="00B735E6">
          <w:rPr>
            <w:rFonts w:cstheme="minorHAnsi"/>
            <w:sz w:val="24"/>
            <w:szCs w:val="24"/>
          </w:rPr>
          <w:t>‘</w:t>
        </w:r>
      </w:ins>
      <w:r w:rsidR="00A459CD">
        <w:rPr>
          <w:rFonts w:cstheme="minorHAnsi"/>
          <w:sz w:val="24"/>
          <w:szCs w:val="24"/>
        </w:rPr>
        <w:t>mooching</w:t>
      </w:r>
      <w:del w:id="69" w:author="Mark Scheuerell" w:date="2021-09-17T06:09:00Z">
        <w:r w:rsidR="00A459CD" w:rsidDel="00B735E6">
          <w:rPr>
            <w:rFonts w:cstheme="minorHAnsi"/>
            <w:sz w:val="24"/>
            <w:szCs w:val="24"/>
          </w:rPr>
          <w:delText xml:space="preserve">” </w:delText>
        </w:r>
      </w:del>
      <w:ins w:id="70" w:author="Mark Scheuerell" w:date="2021-09-17T06:09:00Z">
        <w:r w:rsidR="00B735E6">
          <w:rPr>
            <w:rFonts w:cstheme="minorHAnsi"/>
            <w:sz w:val="24"/>
            <w:szCs w:val="24"/>
          </w:rPr>
          <w:t>’</w:t>
        </w:r>
        <w:r w:rsidR="00B735E6">
          <w:rPr>
            <w:rFonts w:cstheme="minorHAnsi"/>
            <w:sz w:val="24"/>
            <w:szCs w:val="24"/>
          </w:rPr>
          <w:t xml:space="preserve"> </w:t>
        </w:r>
      </w:ins>
      <w:r w:rsidR="00A459CD">
        <w:rPr>
          <w:rFonts w:cstheme="minorHAnsi"/>
          <w:sz w:val="24"/>
          <w:szCs w:val="24"/>
        </w:rPr>
        <w:t>was invented in Elliott Bay by these fishers, who perfected a way to enti</w:t>
      </w:r>
      <w:r>
        <w:rPr>
          <w:rFonts w:cstheme="minorHAnsi"/>
          <w:sz w:val="24"/>
          <w:szCs w:val="24"/>
        </w:rPr>
        <w:t>c</w:t>
      </w:r>
      <w:r w:rsidR="00A459CD">
        <w:rPr>
          <w:rFonts w:cstheme="minorHAnsi"/>
          <w:sz w:val="24"/>
          <w:szCs w:val="24"/>
        </w:rPr>
        <w:t xml:space="preserve">e salmon by working bait in an up-and-down motion while drifting. This method proved to </w:t>
      </w:r>
      <w:r>
        <w:rPr>
          <w:rFonts w:cstheme="minorHAnsi"/>
          <w:sz w:val="24"/>
          <w:szCs w:val="24"/>
        </w:rPr>
        <w:t>b</w:t>
      </w:r>
      <w:r w:rsidR="00A459CD">
        <w:rPr>
          <w:rFonts w:cstheme="minorHAnsi"/>
          <w:sz w:val="24"/>
          <w:szCs w:val="24"/>
        </w:rPr>
        <w:t>e so effective that non-Japanese would “mooch” her</w:t>
      </w:r>
      <w:r>
        <w:rPr>
          <w:rFonts w:cstheme="minorHAnsi"/>
          <w:sz w:val="24"/>
          <w:szCs w:val="24"/>
        </w:rPr>
        <w:t xml:space="preserve">ring from them. The </w:t>
      </w:r>
      <w:proofErr w:type="spellStart"/>
      <w:r>
        <w:rPr>
          <w:rFonts w:cstheme="minorHAnsi"/>
          <w:sz w:val="24"/>
          <w:szCs w:val="24"/>
        </w:rPr>
        <w:t>Tengu</w:t>
      </w:r>
      <w:proofErr w:type="spellEnd"/>
      <w:r>
        <w:rPr>
          <w:rFonts w:cstheme="minorHAnsi"/>
          <w:sz w:val="24"/>
          <w:szCs w:val="24"/>
        </w:rPr>
        <w:t xml:space="preserve"> Club recognized the historical significance of mooching and adheres to this </w:t>
      </w:r>
      <w:del w:id="71" w:author="Mark Scheuerell" w:date="2021-09-17T06:09:00Z">
        <w:r w:rsidDel="00B735E6">
          <w:rPr>
            <w:rFonts w:cstheme="minorHAnsi"/>
            <w:sz w:val="24"/>
            <w:szCs w:val="24"/>
          </w:rPr>
          <w:delText>“</w:delText>
        </w:r>
      </w:del>
      <w:ins w:id="72" w:author="Mark Scheuerell" w:date="2021-09-17T06:09:00Z">
        <w:r w:rsidR="00B735E6">
          <w:rPr>
            <w:rFonts w:cstheme="minorHAnsi"/>
            <w:sz w:val="24"/>
            <w:szCs w:val="24"/>
          </w:rPr>
          <w:t>‘</w:t>
        </w:r>
      </w:ins>
      <w:r>
        <w:rPr>
          <w:rFonts w:cstheme="minorHAnsi"/>
          <w:sz w:val="24"/>
          <w:szCs w:val="24"/>
        </w:rPr>
        <w:t>purist</w:t>
      </w:r>
      <w:del w:id="73" w:author="Mark Scheuerell" w:date="2021-09-17T06:09:00Z">
        <w:r w:rsidDel="00B735E6">
          <w:rPr>
            <w:rFonts w:cstheme="minorHAnsi"/>
            <w:sz w:val="24"/>
            <w:szCs w:val="24"/>
          </w:rPr>
          <w:delText xml:space="preserve">” </w:delText>
        </w:r>
      </w:del>
      <w:ins w:id="74" w:author="Mark Scheuerell" w:date="2021-09-17T06:09:00Z">
        <w:r w:rsidR="00B735E6">
          <w:rPr>
            <w:rFonts w:cstheme="minorHAnsi"/>
            <w:sz w:val="24"/>
            <w:szCs w:val="24"/>
          </w:rPr>
          <w:t>’</w:t>
        </w:r>
        <w:r w:rsidR="00B735E6">
          <w:rPr>
            <w:rFonts w:cstheme="minorHAnsi"/>
            <w:sz w:val="24"/>
            <w:szCs w:val="24"/>
          </w:rPr>
          <w:t xml:space="preserve"> </w:t>
        </w:r>
      </w:ins>
      <w:r>
        <w:rPr>
          <w:rFonts w:cstheme="minorHAnsi"/>
          <w:sz w:val="24"/>
          <w:szCs w:val="24"/>
        </w:rPr>
        <w:t xml:space="preserve">way of salmon fishing to this day. The name </w:t>
      </w:r>
      <w:r w:rsidR="007D02BF">
        <w:rPr>
          <w:rFonts w:cstheme="minorHAnsi"/>
          <w:sz w:val="24"/>
          <w:szCs w:val="24"/>
        </w:rPr>
        <w:t>‘</w:t>
      </w:r>
      <w:proofErr w:type="spellStart"/>
      <w:r>
        <w:rPr>
          <w:rFonts w:cstheme="minorHAnsi"/>
          <w:sz w:val="24"/>
          <w:szCs w:val="24"/>
        </w:rPr>
        <w:t>Tengu</w:t>
      </w:r>
      <w:proofErr w:type="spellEnd"/>
      <w:r w:rsidR="007D02BF">
        <w:rPr>
          <w:rFonts w:cstheme="minorHAnsi"/>
          <w:sz w:val="24"/>
          <w:szCs w:val="24"/>
        </w:rPr>
        <w:t>’</w:t>
      </w:r>
      <w:r>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5D55C7D4"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w:t>
      </w:r>
      <w:del w:id="75" w:author="Mark Scheuerell" w:date="2021-09-17T06:09:00Z">
        <w:r w:rsidDel="00405DD6">
          <w:rPr>
            <w:rFonts w:cstheme="minorHAnsi"/>
            <w:sz w:val="24"/>
            <w:szCs w:val="24"/>
          </w:rPr>
          <w:delText>, etc.</w:delText>
        </w:r>
      </w:del>
      <w:r>
        <w:rPr>
          <w:rFonts w:cstheme="minorHAnsi"/>
          <w:sz w:val="24"/>
          <w:szCs w:val="24"/>
        </w:rPr>
        <w:t>) and in precisely the same area</w:t>
      </w:r>
      <w:del w:id="76" w:author="Mark Scheuerell" w:date="2021-09-17T06:09:00Z">
        <w:r w:rsidDel="00405DD6">
          <w:rPr>
            <w:rFonts w:cstheme="minorHAnsi"/>
            <w:sz w:val="24"/>
            <w:szCs w:val="24"/>
          </w:rPr>
          <w:delText xml:space="preserve"> (Fig. 1),</w:delText>
        </w:r>
      </w:del>
      <w:r>
        <w:rPr>
          <w:rFonts w:cstheme="minorHAnsi"/>
          <w:sz w:val="24"/>
          <w:szCs w:val="24"/>
        </w:rPr>
        <w:t xml:space="preserve"> from </w:t>
      </w:r>
      <w:proofErr w:type="spellStart"/>
      <w:r>
        <w:rPr>
          <w:rFonts w:cstheme="minorHAnsi"/>
          <w:sz w:val="24"/>
          <w:szCs w:val="24"/>
        </w:rPr>
        <w:t>Alki</w:t>
      </w:r>
      <w:proofErr w:type="spellEnd"/>
      <w:r>
        <w:rPr>
          <w:rFonts w:cstheme="minorHAnsi"/>
          <w:sz w:val="24"/>
          <w:szCs w:val="24"/>
        </w:rPr>
        <w:t xml:space="preserve"> Point northward to Four Mile Rock</w:t>
      </w:r>
      <w:ins w:id="77" w:author="Mark Scheuerell" w:date="2021-09-17T06:09:00Z">
        <w:r w:rsidR="00405DD6">
          <w:rPr>
            <w:rFonts w:cstheme="minorHAnsi"/>
            <w:sz w:val="24"/>
            <w:szCs w:val="24"/>
          </w:rPr>
          <w:t xml:space="preserve"> (Fig. 1)</w:t>
        </w:r>
      </w:ins>
      <w:r>
        <w:rPr>
          <w:rFonts w:cstheme="minorHAnsi"/>
          <w:sz w:val="24"/>
          <w:szCs w:val="24"/>
        </w:rPr>
        <w:t xml:space="preserve">.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w:t>
      </w:r>
      <w:r w:rsidR="00EE7B0E">
        <w:rPr>
          <w:rFonts w:cstheme="minorHAnsi"/>
          <w:sz w:val="24"/>
          <w:szCs w:val="24"/>
        </w:rPr>
        <w:t>readily</w:t>
      </w:r>
      <w:ins w:id="78" w:author="Losee, James P (DFW)" w:date="2021-09-06T07:37:00Z">
        <w:r w:rsidR="00C47292">
          <w:rPr>
            <w:rFonts w:cstheme="minorHAnsi"/>
            <w:sz w:val="24"/>
            <w:szCs w:val="24"/>
          </w:rPr>
          <w:t xml:space="preserve"> visible and socially </w:t>
        </w:r>
      </w:ins>
      <w:ins w:id="79" w:author="Losee, James P (DFW)" w:date="2021-09-06T07:38:00Z">
        <w:r w:rsidR="00C47292">
          <w:rPr>
            <w:rFonts w:cstheme="minorHAnsi"/>
            <w:sz w:val="24"/>
            <w:szCs w:val="24"/>
          </w:rPr>
          <w:t>nonbeneficial</w:t>
        </w:r>
      </w:ins>
      <w:r>
        <w:rPr>
          <w:rFonts w:cstheme="minorHAnsi"/>
          <w:sz w:val="24"/>
          <w:szCs w:val="24"/>
        </w:rPr>
        <w:t xml:space="preserve">. Each year the club’s Board of Directors determines the specific dates but </w:t>
      </w:r>
      <w:r w:rsidR="00EE7B0E">
        <w:rPr>
          <w:rFonts w:cstheme="minorHAnsi"/>
          <w:sz w:val="24"/>
          <w:szCs w:val="24"/>
        </w:rPr>
        <w:t xml:space="preserve">fishing </w:t>
      </w:r>
      <w:r>
        <w:rPr>
          <w:rFonts w:cstheme="minorHAnsi"/>
          <w:sz w:val="24"/>
          <w:szCs w:val="24"/>
        </w:rPr>
        <w:t>typically occurs on Sundays in November and December. Dates and other details are posted annually and registration provides a record of the n</w:t>
      </w:r>
      <w:r w:rsidR="007C7C9F">
        <w:rPr>
          <w:rFonts w:cstheme="minorHAnsi"/>
          <w:sz w:val="24"/>
          <w:szCs w:val="24"/>
        </w:rPr>
        <w:t>umber of participants</w:t>
      </w:r>
      <w:r w:rsidR="00EE7B0E">
        <w:rPr>
          <w:rFonts w:cstheme="minorHAnsi"/>
          <w:sz w:val="24"/>
          <w:szCs w:val="24"/>
        </w:rPr>
        <w:t>, though</w:t>
      </w:r>
      <w:r w:rsidR="007C7C9F">
        <w:rPr>
          <w:rFonts w:cstheme="minorHAnsi"/>
          <w:sz w:val="24"/>
          <w:szCs w:val="24"/>
        </w:rPr>
        <w:t xml:space="preserve"> </w:t>
      </w:r>
      <w:r w:rsidR="00EE7B0E">
        <w:rPr>
          <w:rFonts w:cstheme="minorHAnsi"/>
          <w:sz w:val="24"/>
          <w:szCs w:val="24"/>
        </w:rPr>
        <w:t>there is no record</w:t>
      </w:r>
      <w:r w:rsidR="007C7C9F">
        <w:rPr>
          <w:rFonts w:cstheme="minorHAnsi"/>
          <w:sz w:val="24"/>
          <w:szCs w:val="24"/>
        </w:rPr>
        <w:t xml:space="preserve"> of how many days each registrant fished that season. Fish are brought to a central weighing station rather than being self-</w:t>
      </w:r>
      <w:r w:rsidR="007C7C9F">
        <w:rPr>
          <w:rFonts w:cstheme="minorHAnsi"/>
          <w:sz w:val="24"/>
          <w:szCs w:val="24"/>
        </w:rPr>
        <w:lastRenderedPageBreak/>
        <w:t>reported, and thus the data on</w:t>
      </w:r>
      <w:r w:rsidR="00EE7B0E">
        <w:rPr>
          <w:rFonts w:cstheme="minorHAnsi"/>
          <w:sz w:val="24"/>
          <w:szCs w:val="24"/>
        </w:rPr>
        <w:t xml:space="preserve"> fish mass (recorded in pounds but</w:t>
      </w:r>
      <w:r w:rsidR="007C7C9F">
        <w:rPr>
          <w:rFonts w:cstheme="minorHAnsi"/>
          <w:sz w:val="24"/>
          <w:szCs w:val="24"/>
        </w:rPr>
        <w:t xml:space="preserve"> converted to kg) can be considered to be very accurate.</w:t>
      </w:r>
    </w:p>
    <w:p w14:paraId="5EC72E77" w14:textId="5F055925" w:rsidR="003B4216" w:rsidDel="00FF2005" w:rsidRDefault="003B4216">
      <w:pPr>
        <w:autoSpaceDE w:val="0"/>
        <w:autoSpaceDN w:val="0"/>
        <w:adjustRightInd w:val="0"/>
        <w:spacing w:after="0" w:line="240" w:lineRule="auto"/>
        <w:rPr>
          <w:del w:id="80" w:author="Losee, James P (DFW)" w:date="2021-09-06T08:50:00Z"/>
          <w:rFonts w:cstheme="minorHAnsi"/>
          <w:sz w:val="24"/>
          <w:szCs w:val="24"/>
        </w:rPr>
        <w:pPrChange w:id="81" w:author="Losee, James P (DFW)" w:date="2021-09-06T08:50:00Z">
          <w:pPr>
            <w:spacing w:after="0" w:line="480" w:lineRule="auto"/>
          </w:pPr>
        </w:pPrChange>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 xml:space="preserve">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 xml:space="preserve">changes in the size limits over the decades </w:t>
      </w:r>
      <w:r w:rsidR="00DC7145">
        <w:rPr>
          <w:rFonts w:cstheme="minorHAnsi"/>
          <w:sz w:val="24"/>
          <w:szCs w:val="24"/>
        </w:rPr>
        <w:t>complicate</w:t>
      </w:r>
      <w:r w:rsidR="008C2BAD">
        <w:rPr>
          <w:rFonts w:cstheme="minorHAnsi"/>
          <w:sz w:val="24"/>
          <w:szCs w:val="24"/>
        </w:rPr>
        <w:t xml:space="preserve"> analyses of the </w:t>
      </w:r>
      <w:r w:rsidR="00DC7145">
        <w:rPr>
          <w:rFonts w:cstheme="minorHAnsi"/>
          <w:sz w:val="24"/>
          <w:szCs w:val="24"/>
        </w:rPr>
        <w:t xml:space="preserve">count </w:t>
      </w:r>
      <w:r w:rsidR="008C2BAD">
        <w:rPr>
          <w:rFonts w:cstheme="minorHAnsi"/>
          <w:sz w:val="24"/>
          <w:szCs w:val="24"/>
        </w:rPr>
        <w:t>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xml:space="preserve">. </w:t>
      </w:r>
      <w:commentRangeStart w:id="82"/>
      <w:r w:rsidR="00B5333F">
        <w:rPr>
          <w:rFonts w:cstheme="minorHAnsi"/>
          <w:sz w:val="24"/>
          <w:szCs w:val="24"/>
        </w:rPr>
        <w:t xml:space="preserve">In 2018 and 2019, fewer than five salmon were caught so </w:t>
      </w:r>
      <w:r w:rsidR="00B5333F" w:rsidRPr="007B44DB">
        <w:rPr>
          <w:rFonts w:cstheme="minorHAnsi"/>
          <w:sz w:val="24"/>
          <w:szCs w:val="24"/>
          <w:highlight w:val="yellow"/>
          <w:rPrChange w:id="83" w:author="Losee, James P (DFW)" w:date="2021-09-06T07:58:00Z">
            <w:rPr>
              <w:rFonts w:cstheme="minorHAnsi"/>
              <w:sz w:val="24"/>
              <w:szCs w:val="24"/>
            </w:rPr>
          </w:rPrChange>
        </w:rPr>
        <w:t>the averages were not included</w:t>
      </w:r>
      <w:r w:rsidR="00816BCE" w:rsidRPr="005E15C0">
        <w:rPr>
          <w:rFonts w:cstheme="minorHAnsi"/>
          <w:sz w:val="24"/>
          <w:szCs w:val="24"/>
        </w:rPr>
        <w:t>.</w:t>
      </w:r>
      <w:commentRangeEnd w:id="82"/>
      <w:r w:rsidR="00C47292" w:rsidRPr="005E15C0">
        <w:rPr>
          <w:rStyle w:val="CommentReference"/>
        </w:rPr>
        <w:commentReference w:id="82"/>
      </w:r>
      <w:r w:rsidR="00816BCE" w:rsidRPr="005E15C0">
        <w:rPr>
          <w:rFonts w:cstheme="minorHAnsi"/>
          <w:sz w:val="24"/>
          <w:szCs w:val="24"/>
        </w:rPr>
        <w:t xml:space="preserve"> </w:t>
      </w:r>
      <w:r w:rsidR="008C2BAD" w:rsidRPr="005E15C0">
        <w:rPr>
          <w:rFonts w:cstheme="minorHAnsi"/>
          <w:sz w:val="24"/>
          <w:szCs w:val="24"/>
        </w:rPr>
        <w:t xml:space="preserve">The trends were </w:t>
      </w:r>
      <w:r w:rsidR="00EA7FAC" w:rsidRPr="00FA3121">
        <w:rPr>
          <w:rFonts w:cstheme="minorHAnsi"/>
          <w:sz w:val="24"/>
          <w:szCs w:val="24"/>
        </w:rPr>
        <w:t>compar</w:t>
      </w:r>
      <w:r w:rsidR="008C2BAD" w:rsidRPr="008E51ED">
        <w:rPr>
          <w:rFonts w:cstheme="minorHAnsi"/>
          <w:sz w:val="24"/>
          <w:szCs w:val="24"/>
        </w:rPr>
        <w:t xml:space="preserve">ed to </w:t>
      </w:r>
      <w:r w:rsidR="0024596F" w:rsidRPr="008E51ED">
        <w:rPr>
          <w:rFonts w:cstheme="minorHAnsi"/>
          <w:sz w:val="24"/>
          <w:szCs w:val="24"/>
        </w:rPr>
        <w:t>annual mean body mass of Chinook salmon caught in Puget Sound commercial purse seine</w:t>
      </w:r>
      <w:r w:rsidR="0024596F" w:rsidRPr="005E15C0">
        <w:rPr>
          <w:rFonts w:cstheme="minorHAnsi"/>
          <w:sz w:val="24"/>
          <w:szCs w:val="24"/>
        </w:rPr>
        <w:t xml:space="preserve"> fisheries (chosen because </w:t>
      </w:r>
      <w:del w:id="84" w:author="Losee, James P (DFW)" w:date="2021-09-06T07:57:00Z">
        <w:r w:rsidR="0024596F" w:rsidRPr="005E15C0" w:rsidDel="006F09CB">
          <w:rPr>
            <w:rFonts w:cstheme="minorHAnsi"/>
            <w:sz w:val="24"/>
            <w:szCs w:val="24"/>
          </w:rPr>
          <w:delText xml:space="preserve">for </w:delText>
        </w:r>
      </w:del>
      <w:ins w:id="85" w:author="Losee, James P (DFW)" w:date="2021-09-06T07:57:00Z">
        <w:r w:rsidR="006F09CB" w:rsidRPr="005E15C0">
          <w:rPr>
            <w:rFonts w:cstheme="minorHAnsi"/>
            <w:sz w:val="24"/>
            <w:szCs w:val="24"/>
          </w:rPr>
          <w:t xml:space="preserve">of </w:t>
        </w:r>
      </w:ins>
      <w:r w:rsidR="0024596F" w:rsidRPr="005E15C0">
        <w:rPr>
          <w:rFonts w:cstheme="minorHAnsi"/>
          <w:sz w:val="24"/>
          <w:szCs w:val="24"/>
        </w:rPr>
        <w:t xml:space="preserve">their lack of size-selectivity) </w:t>
      </w:r>
      <w:r w:rsidR="00816BCE" w:rsidRPr="005E15C0">
        <w:rPr>
          <w:rFonts w:cstheme="minorHAnsi"/>
          <w:sz w:val="24"/>
          <w:szCs w:val="24"/>
        </w:rPr>
        <w:t xml:space="preserve">from </w:t>
      </w:r>
      <w:r w:rsidR="00A21BF2" w:rsidRPr="005E15C0">
        <w:rPr>
          <w:rFonts w:cstheme="minorHAnsi"/>
          <w:sz w:val="24"/>
          <w:szCs w:val="24"/>
        </w:rPr>
        <w:t xml:space="preserve">1970 </w:t>
      </w:r>
      <w:r w:rsidR="00816BCE" w:rsidRPr="005E15C0">
        <w:rPr>
          <w:rFonts w:cstheme="minorHAnsi"/>
          <w:sz w:val="24"/>
          <w:szCs w:val="24"/>
        </w:rPr>
        <w:t>– 201</w:t>
      </w:r>
      <w:r w:rsidR="006E272E" w:rsidRPr="005E15C0">
        <w:rPr>
          <w:rFonts w:cstheme="minorHAnsi"/>
          <w:sz w:val="24"/>
          <w:szCs w:val="24"/>
        </w:rPr>
        <w:t>4</w:t>
      </w:r>
      <w:ins w:id="86" w:author="Mark Scheuerell" w:date="2021-09-17T06:11:00Z">
        <w:r w:rsidR="00405DD6">
          <w:rPr>
            <w:rFonts w:cstheme="minorHAnsi"/>
            <w:sz w:val="24"/>
            <w:szCs w:val="24"/>
          </w:rPr>
          <w:t xml:space="preserve"> </w:t>
        </w:r>
      </w:ins>
      <w:del w:id="87" w:author="Losee, James P (DFW)" w:date="2021-09-06T08:48:00Z">
        <w:r w:rsidR="00816BCE" w:rsidRPr="005E15C0" w:rsidDel="00FF2005">
          <w:rPr>
            <w:rFonts w:cstheme="minorHAnsi"/>
            <w:sz w:val="24"/>
            <w:szCs w:val="24"/>
          </w:rPr>
          <w:delText xml:space="preserve"> </w:delText>
        </w:r>
        <w:r w:rsidR="00EA7FAC" w:rsidRPr="005E15C0" w:rsidDel="00FF2005">
          <w:rPr>
            <w:rFonts w:cstheme="minorHAnsi"/>
            <w:sz w:val="24"/>
            <w:szCs w:val="24"/>
          </w:rPr>
          <w:delText xml:space="preserve">reported by </w:delText>
        </w:r>
        <w:r w:rsidR="00EA7FAC" w:rsidRPr="005E15C0" w:rsidDel="00FF2005">
          <w:rPr>
            <w:rFonts w:cstheme="minorHAnsi"/>
            <w:sz w:val="24"/>
            <w:szCs w:val="24"/>
            <w:rPrChange w:id="88" w:author="Losee, James P (DFW)" w:date="2021-09-06T08:55:00Z">
              <w:rPr>
                <w:rFonts w:cstheme="minorHAnsi"/>
                <w:sz w:val="24"/>
                <w:szCs w:val="24"/>
              </w:rPr>
            </w:rPrChange>
          </w:rPr>
          <w:fldChar w:fldCharType="begin"/>
        </w:r>
        <w:r w:rsidR="003E0210" w:rsidRPr="005E15C0" w:rsidDel="00FF2005">
          <w:rPr>
            <w:rFonts w:cstheme="minorHAnsi"/>
            <w:sz w:val="24"/>
            <w:szCs w:val="24"/>
          </w:rPr>
          <w:del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delInstrText>
        </w:r>
        <w:r w:rsidR="00EA7FAC" w:rsidRPr="005E15C0" w:rsidDel="00FF2005">
          <w:rPr>
            <w:rFonts w:cstheme="minorHAnsi"/>
            <w:sz w:val="24"/>
            <w:szCs w:val="24"/>
            <w:rPrChange w:id="89" w:author="Losee, James P (DFW)" w:date="2021-09-06T08:55:00Z">
              <w:rPr>
                <w:rFonts w:cstheme="minorHAnsi"/>
                <w:sz w:val="24"/>
                <w:szCs w:val="24"/>
              </w:rPr>
            </w:rPrChange>
          </w:rPr>
          <w:fldChar w:fldCharType="separate"/>
        </w:r>
        <w:r w:rsidR="009E56D3" w:rsidRPr="005E15C0" w:rsidDel="00FF2005">
          <w:rPr>
            <w:rPrChange w:id="90" w:author="Losee, James P (DFW)" w:date="2021-09-06T08:55:00Z">
              <w:rPr/>
            </w:rPrChange>
          </w:rPr>
          <w:fldChar w:fldCharType="begin"/>
        </w:r>
        <w:r w:rsidR="009E56D3" w:rsidRPr="005E15C0" w:rsidDel="00FF2005">
          <w:delInstrText xml:space="preserve"> HYPERLINK \l "_ENREF_17" \o "Losee, 2019 #6488" </w:delInstrText>
        </w:r>
        <w:r w:rsidR="009E56D3" w:rsidRPr="005E15C0" w:rsidDel="00FF2005">
          <w:rPr>
            <w:rPrChange w:id="91" w:author="Losee, James P (DFW)" w:date="2021-09-06T08:55:00Z">
              <w:rPr>
                <w:rFonts w:cstheme="minorHAnsi"/>
                <w:noProof/>
                <w:sz w:val="24"/>
                <w:szCs w:val="24"/>
              </w:rPr>
            </w:rPrChange>
          </w:rPr>
          <w:fldChar w:fldCharType="separate"/>
        </w:r>
        <w:r w:rsidR="00C3468A" w:rsidRPr="005E15C0" w:rsidDel="00FF2005">
          <w:rPr>
            <w:rFonts w:cstheme="minorHAnsi"/>
            <w:noProof/>
            <w:sz w:val="24"/>
            <w:szCs w:val="24"/>
          </w:rPr>
          <w:delText>Losee et al. (2019</w:delText>
        </w:r>
        <w:r w:rsidR="009E56D3" w:rsidRPr="005E15C0" w:rsidDel="00FF2005">
          <w:rPr>
            <w:rFonts w:cstheme="minorHAnsi"/>
            <w:noProof/>
            <w:sz w:val="24"/>
            <w:szCs w:val="24"/>
            <w:rPrChange w:id="92" w:author="Losee, James P (DFW)" w:date="2021-09-06T08:55:00Z">
              <w:rPr>
                <w:rFonts w:cstheme="minorHAnsi"/>
                <w:noProof/>
                <w:sz w:val="24"/>
                <w:szCs w:val="24"/>
              </w:rPr>
            </w:rPrChange>
          </w:rPr>
          <w:fldChar w:fldCharType="end"/>
        </w:r>
        <w:r w:rsidR="00EA7FAC" w:rsidRPr="005E15C0" w:rsidDel="00FF2005">
          <w:rPr>
            <w:rFonts w:cstheme="minorHAnsi"/>
            <w:noProof/>
            <w:sz w:val="24"/>
            <w:szCs w:val="24"/>
          </w:rPr>
          <w:delText>)</w:delText>
        </w:r>
        <w:r w:rsidR="00EA7FAC" w:rsidRPr="005E15C0" w:rsidDel="00FF2005">
          <w:rPr>
            <w:rFonts w:cstheme="minorHAnsi"/>
            <w:sz w:val="24"/>
            <w:szCs w:val="24"/>
            <w:rPrChange w:id="93" w:author="Losee, James P (DFW)" w:date="2021-09-06T08:55:00Z">
              <w:rPr>
                <w:rFonts w:cstheme="minorHAnsi"/>
                <w:sz w:val="24"/>
                <w:szCs w:val="24"/>
              </w:rPr>
            </w:rPrChange>
          </w:rPr>
          <w:fldChar w:fldCharType="end"/>
        </w:r>
        <w:r w:rsidR="00EE7B0E" w:rsidRPr="005E15C0" w:rsidDel="00FF2005">
          <w:rPr>
            <w:rFonts w:cstheme="minorHAnsi"/>
            <w:sz w:val="24"/>
            <w:szCs w:val="24"/>
          </w:rPr>
          <w:delText xml:space="preserve">, </w:delText>
        </w:r>
      </w:del>
      <w:r w:rsidR="0024596F" w:rsidRPr="005E15C0">
        <w:rPr>
          <w:rFonts w:cstheme="minorHAnsi"/>
          <w:sz w:val="24"/>
          <w:szCs w:val="24"/>
        </w:rPr>
        <w:t xml:space="preserve">and </w:t>
      </w:r>
      <w:r w:rsidR="00EE7B0E" w:rsidRPr="005E15C0">
        <w:rPr>
          <w:rFonts w:cstheme="minorHAnsi"/>
          <w:sz w:val="24"/>
          <w:szCs w:val="24"/>
        </w:rPr>
        <w:t>updated through 2019 (WDFW, unpublished data)</w:t>
      </w:r>
      <w:ins w:id="94" w:author="Losee, James P (DFW)" w:date="2021-09-06T08:48:00Z">
        <w:r w:rsidR="00FF2005" w:rsidRPr="005E15C0">
          <w:rPr>
            <w:rFonts w:cstheme="minorHAnsi"/>
            <w:sz w:val="24"/>
            <w:szCs w:val="24"/>
          </w:rPr>
          <w:t>.</w:t>
        </w:r>
        <w:r w:rsidR="00FF2005">
          <w:rPr>
            <w:rFonts w:cstheme="minorHAnsi"/>
            <w:sz w:val="24"/>
            <w:szCs w:val="24"/>
          </w:rPr>
          <w:t xml:space="preserve">  Consistent with Losee et al. </w:t>
        </w:r>
      </w:ins>
      <w:ins w:id="95" w:author="Losee, James P (DFW)" w:date="2021-09-06T08:49:00Z">
        <w:r w:rsidR="00FF2005">
          <w:rPr>
            <w:rFonts w:cstheme="minorHAnsi"/>
            <w:sz w:val="24"/>
            <w:szCs w:val="24"/>
          </w:rPr>
          <w:t xml:space="preserve">(2019) we </w:t>
        </w:r>
        <w:r w:rsidR="00FF2005" w:rsidRPr="00FF2005">
          <w:rPr>
            <w:rFonts w:cstheme="minorHAnsi"/>
            <w:sz w:val="24"/>
            <w:szCs w:val="24"/>
            <w:rPrChange w:id="96" w:author="Losee, James P (DFW)" w:date="2021-09-06T08:49:00Z">
              <w:rPr>
                <w:rFonts w:ascii="Lato-Regular" w:hAnsi="Lato-Regular" w:cs="Lato-Regular"/>
                <w:sz w:val="16"/>
                <w:szCs w:val="16"/>
              </w:rPr>
            </w:rPrChange>
          </w:rPr>
          <w:t>divided the</w:t>
        </w:r>
        <w:r w:rsidR="00FF2005">
          <w:rPr>
            <w:rFonts w:cstheme="minorHAnsi"/>
            <w:sz w:val="24"/>
            <w:szCs w:val="24"/>
          </w:rPr>
          <w:t xml:space="preserve"> </w:t>
        </w:r>
        <w:del w:id="97" w:author="Mark Scheuerell" w:date="2021-09-17T06:12:00Z">
          <w:r w:rsidR="00FF2005" w:rsidRPr="00FF2005" w:rsidDel="009E5771">
            <w:rPr>
              <w:rFonts w:cstheme="minorHAnsi"/>
              <w:sz w:val="24"/>
              <w:szCs w:val="24"/>
              <w:rPrChange w:id="98" w:author="Losee, James P (DFW)" w:date="2021-09-06T08:49:00Z">
                <w:rPr>
                  <w:rFonts w:ascii="Lato-Regular" w:hAnsi="Lato-Regular" w:cs="Lato-Regular"/>
                  <w:sz w:val="16"/>
                  <w:szCs w:val="16"/>
                </w:rPr>
              </w:rPrChange>
            </w:rPr>
            <w:delText xml:space="preserve">sum </w:delText>
          </w:r>
        </w:del>
        <w:del w:id="99" w:author="Mark Scheuerell" w:date="2021-09-17T06:11:00Z">
          <w:r w:rsidR="00FF2005" w:rsidRPr="00FF2005" w:rsidDel="009E5771">
            <w:rPr>
              <w:rFonts w:cstheme="minorHAnsi"/>
              <w:sz w:val="24"/>
              <w:szCs w:val="24"/>
              <w:rPrChange w:id="100" w:author="Losee, James P (DFW)" w:date="2021-09-06T08:49:00Z">
                <w:rPr>
                  <w:rFonts w:ascii="Lato-Regular" w:hAnsi="Lato-Regular" w:cs="Lato-Regular"/>
                  <w:sz w:val="16"/>
                  <w:szCs w:val="16"/>
                </w:rPr>
              </w:rPrChange>
            </w:rPr>
            <w:delText xml:space="preserve">count </w:delText>
          </w:r>
        </w:del>
        <w:del w:id="101" w:author="Mark Scheuerell" w:date="2021-09-17T06:12:00Z">
          <w:r w:rsidR="00FF2005" w:rsidRPr="00FF2005" w:rsidDel="009E5771">
            <w:rPr>
              <w:rFonts w:cstheme="minorHAnsi"/>
              <w:sz w:val="24"/>
              <w:szCs w:val="24"/>
              <w:rPrChange w:id="102" w:author="Losee, James P (DFW)" w:date="2021-09-06T08:49:00Z">
                <w:rPr>
                  <w:rFonts w:ascii="Lato-Regular" w:hAnsi="Lato-Regular" w:cs="Lato-Regular"/>
                  <w:sz w:val="16"/>
                  <w:szCs w:val="16"/>
                </w:rPr>
              </w:rPrChange>
            </w:rPr>
            <w:delText xml:space="preserve">of </w:delText>
          </w:r>
        </w:del>
        <w:r w:rsidR="00FF2005" w:rsidRPr="00FF2005">
          <w:rPr>
            <w:rFonts w:cstheme="minorHAnsi"/>
            <w:sz w:val="24"/>
            <w:szCs w:val="24"/>
            <w:rPrChange w:id="103" w:author="Losee, James P (DFW)" w:date="2021-09-06T08:49:00Z">
              <w:rPr>
                <w:rFonts w:ascii="Lato-Regular" w:hAnsi="Lato-Regular" w:cs="Lato-Regular"/>
                <w:sz w:val="16"/>
                <w:szCs w:val="16"/>
              </w:rPr>
            </w:rPrChange>
          </w:rPr>
          <w:t>total</w:t>
        </w:r>
      </w:ins>
      <w:ins w:id="104" w:author="Mark Scheuerell" w:date="2021-09-17T06:12:00Z">
        <w:r w:rsidR="009E5771">
          <w:rPr>
            <w:rFonts w:cstheme="minorHAnsi"/>
            <w:sz w:val="24"/>
            <w:szCs w:val="24"/>
          </w:rPr>
          <w:t xml:space="preserve"> number</w:t>
        </w:r>
      </w:ins>
      <w:ins w:id="105" w:author="Losee, James P (DFW)" w:date="2021-09-06T08:49:00Z">
        <w:r w:rsidR="00FF2005" w:rsidRPr="00FF2005">
          <w:rPr>
            <w:rFonts w:cstheme="minorHAnsi"/>
            <w:sz w:val="24"/>
            <w:szCs w:val="24"/>
            <w:rPrChange w:id="106" w:author="Losee, James P (DFW)" w:date="2021-09-06T08:49:00Z">
              <w:rPr>
                <w:rFonts w:ascii="Lato-Regular" w:hAnsi="Lato-Regular" w:cs="Lato-Regular"/>
                <w:sz w:val="16"/>
                <w:szCs w:val="16"/>
              </w:rPr>
            </w:rPrChange>
          </w:rPr>
          <w:t xml:space="preserve"> landed Washington State and Treaty Indian Tribal</w:t>
        </w:r>
        <w:r w:rsidR="00FF2005">
          <w:rPr>
            <w:rFonts w:cstheme="minorHAnsi"/>
            <w:sz w:val="24"/>
            <w:szCs w:val="24"/>
          </w:rPr>
          <w:t xml:space="preserve"> </w:t>
        </w:r>
        <w:r w:rsidR="00FF2005" w:rsidRPr="00FF2005">
          <w:rPr>
            <w:rFonts w:cstheme="minorHAnsi"/>
            <w:sz w:val="24"/>
            <w:szCs w:val="24"/>
            <w:rPrChange w:id="107" w:author="Losee, James P (DFW)" w:date="2021-09-06T08:49:00Z">
              <w:rPr>
                <w:rFonts w:ascii="Lato-Regular" w:hAnsi="Lato-Regular" w:cs="Lato-Regular"/>
                <w:sz w:val="16"/>
                <w:szCs w:val="16"/>
              </w:rPr>
            </w:rPrChange>
          </w:rPr>
          <w:t>commercial catch</w:t>
        </w:r>
      </w:ins>
      <w:ins w:id="108" w:author="Mark Scheuerell" w:date="2021-09-17T06:12:00Z">
        <w:r w:rsidR="009E5771">
          <w:rPr>
            <w:rFonts w:cstheme="minorHAnsi"/>
            <w:sz w:val="24"/>
            <w:szCs w:val="24"/>
          </w:rPr>
          <w:t>es</w:t>
        </w:r>
      </w:ins>
      <w:ins w:id="109" w:author="Losee, James P (DFW)" w:date="2021-09-06T08:49:00Z">
        <w:r w:rsidR="00FF2005" w:rsidRPr="00FF2005">
          <w:rPr>
            <w:rFonts w:cstheme="minorHAnsi"/>
            <w:sz w:val="24"/>
            <w:szCs w:val="24"/>
            <w:rPrChange w:id="110" w:author="Losee, James P (DFW)" w:date="2021-09-06T08:49:00Z">
              <w:rPr>
                <w:rFonts w:ascii="Lato-Regular" w:hAnsi="Lato-Regular" w:cs="Lato-Regular"/>
                <w:sz w:val="16"/>
                <w:szCs w:val="16"/>
              </w:rPr>
            </w:rPrChange>
          </w:rPr>
          <w:t xml:space="preserve"> by </w:t>
        </w:r>
      </w:ins>
      <w:ins w:id="111" w:author="Mark Scheuerell" w:date="2021-09-17T06:12:00Z">
        <w:r w:rsidR="009E5771">
          <w:rPr>
            <w:rFonts w:cstheme="minorHAnsi"/>
            <w:sz w:val="24"/>
            <w:szCs w:val="24"/>
          </w:rPr>
          <w:t xml:space="preserve">the </w:t>
        </w:r>
      </w:ins>
      <w:ins w:id="112" w:author="Losee, James P (DFW)" w:date="2021-09-06T08:49:00Z">
        <w:r w:rsidR="00FF2005" w:rsidRPr="00FF2005">
          <w:rPr>
            <w:rFonts w:cstheme="minorHAnsi"/>
            <w:sz w:val="24"/>
            <w:szCs w:val="24"/>
            <w:rPrChange w:id="113" w:author="Losee, James P (DFW)" w:date="2021-09-06T08:49:00Z">
              <w:rPr>
                <w:rFonts w:ascii="Lato-Regular" w:hAnsi="Lato-Regular" w:cs="Lato-Regular"/>
                <w:sz w:val="16"/>
                <w:szCs w:val="16"/>
              </w:rPr>
            </w:rPrChange>
          </w:rPr>
          <w:t>total landed weight annually</w:t>
        </w:r>
      </w:ins>
      <w:ins w:id="114" w:author="Losee, James P (DFW)" w:date="2021-09-06T08:50:00Z">
        <w:r w:rsidR="00FF2005">
          <w:rPr>
            <w:rFonts w:cstheme="minorHAnsi"/>
            <w:sz w:val="24"/>
            <w:szCs w:val="24"/>
          </w:rPr>
          <w:t>.</w:t>
        </w:r>
      </w:ins>
      <w:del w:id="115" w:author="Losee, James P (DFW)" w:date="2021-09-06T08:49:00Z">
        <w:r w:rsidR="0024596F" w:rsidDel="00FF2005">
          <w:rPr>
            <w:rFonts w:cstheme="minorHAnsi"/>
            <w:sz w:val="24"/>
            <w:szCs w:val="24"/>
          </w:rPr>
          <w:delText>.</w:delText>
        </w:r>
      </w:del>
    </w:p>
    <w:p w14:paraId="1A4E8225" w14:textId="0D4AA197" w:rsidR="007C7C9F" w:rsidRDefault="007C7C9F" w:rsidP="00175A04">
      <w:pPr>
        <w:spacing w:after="0" w:line="480" w:lineRule="auto"/>
        <w:rPr>
          <w:rFonts w:cstheme="minorHAnsi"/>
          <w:sz w:val="24"/>
          <w:szCs w:val="24"/>
        </w:rPr>
      </w:pPr>
    </w:p>
    <w:p w14:paraId="0325E471" w14:textId="62C3FEFA" w:rsidR="007F2611" w:rsidRDefault="007F2611" w:rsidP="00175A04">
      <w:pPr>
        <w:spacing w:after="0" w:line="480" w:lineRule="auto"/>
        <w:rPr>
          <w:rFonts w:cstheme="minorHAnsi"/>
          <w:sz w:val="24"/>
          <w:szCs w:val="24"/>
        </w:rPr>
      </w:pPr>
      <w:r>
        <w:rPr>
          <w:rFonts w:cstheme="minorHAnsi"/>
          <w:sz w:val="24"/>
          <w:szCs w:val="24"/>
        </w:rPr>
        <w:t>Statistical models</w:t>
      </w:r>
    </w:p>
    <w:p w14:paraId="0A255898" w14:textId="5D303C46" w:rsidR="007F2611" w:rsidRDefault="007F2611" w:rsidP="006B0B11">
      <w:pPr>
        <w:spacing w:after="0" w:line="480" w:lineRule="auto"/>
        <w:ind w:firstLine="720"/>
        <w:rPr>
          <w:rFonts w:cstheme="minorHAnsi"/>
          <w:sz w:val="24"/>
          <w:szCs w:val="24"/>
        </w:rPr>
      </w:pPr>
      <w:r>
        <w:rPr>
          <w:rFonts w:cstheme="minorHAnsi"/>
          <w:sz w:val="24"/>
          <w:szCs w:val="24"/>
        </w:rPr>
        <w:t>We model</w:t>
      </w:r>
      <w:r w:rsidR="00CB1CF5">
        <w:rPr>
          <w:rFonts w:cstheme="minorHAnsi"/>
          <w:sz w:val="24"/>
          <w:szCs w:val="24"/>
        </w:rPr>
        <w:t xml:space="preserve">ed the sizes of fish caught in </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Derby and WDFW surveys using simple forms of multivariate state-space models. These models consist of two parts: 1) a state model that de</w:t>
      </w:r>
      <w:r w:rsidR="00CB1CF5">
        <w:rPr>
          <w:rFonts w:cstheme="minorHAnsi"/>
          <w:sz w:val="24"/>
          <w:szCs w:val="24"/>
        </w:rPr>
        <w:t>scribes the changes in the true</w:t>
      </w:r>
      <w:r>
        <w:rPr>
          <w:rFonts w:cstheme="minorHAnsi"/>
          <w:sz w:val="24"/>
          <w:szCs w:val="24"/>
        </w:rPr>
        <w:t xml:space="preserve"> but unknown size of fish; and 2) an observation model that relates the observed time series of fish sizes to the true state. Each of the component models varied subtly</w:t>
      </w:r>
      <w:r w:rsidR="00CB1CF5">
        <w:rPr>
          <w:rFonts w:cstheme="minorHAnsi"/>
          <w:sz w:val="24"/>
          <w:szCs w:val="24"/>
        </w:rPr>
        <w:t>,</w:t>
      </w:r>
      <w:r>
        <w:rPr>
          <w:rFonts w:cstheme="minorHAnsi"/>
          <w:sz w:val="24"/>
          <w:szCs w:val="24"/>
        </w:rPr>
        <w:t xml:space="preserve"> depending on the underlying hypothesis about how the </w:t>
      </w:r>
      <w:r w:rsidR="005D5E28">
        <w:rPr>
          <w:rFonts w:cstheme="minorHAnsi"/>
          <w:sz w:val="24"/>
          <w:szCs w:val="24"/>
        </w:rPr>
        <w:t>two</w:t>
      </w:r>
      <w:r>
        <w:rPr>
          <w:rFonts w:cstheme="minorHAnsi"/>
          <w:sz w:val="24"/>
          <w:szCs w:val="24"/>
        </w:rPr>
        <w:t xml:space="preserve"> sources of </w:t>
      </w:r>
      <w:r>
        <w:rPr>
          <w:rFonts w:cstheme="minorHAnsi"/>
          <w:sz w:val="24"/>
          <w:szCs w:val="24"/>
        </w:rPr>
        <w:lastRenderedPageBreak/>
        <w:t xml:space="preserve">data were related. </w:t>
      </w:r>
      <w:r w:rsidR="00DB523D">
        <w:rPr>
          <w:rFonts w:cstheme="minorHAnsi"/>
          <w:sz w:val="24"/>
          <w:szCs w:val="24"/>
        </w:rPr>
        <w:t xml:space="preserve">Here we </w:t>
      </w:r>
      <w:r w:rsidR="00621D52">
        <w:rPr>
          <w:rFonts w:cstheme="minorHAnsi"/>
          <w:sz w:val="24"/>
          <w:szCs w:val="24"/>
        </w:rPr>
        <w:t>wanted to evaluate</w:t>
      </w:r>
      <w:r w:rsidR="00DB523D">
        <w:rPr>
          <w:rFonts w:cstheme="minorHAnsi"/>
          <w:sz w:val="24"/>
          <w:szCs w:val="24"/>
        </w:rPr>
        <w:t xml:space="preserve"> </w:t>
      </w:r>
      <w:r w:rsidR="00621D52">
        <w:rPr>
          <w:rFonts w:cstheme="minorHAnsi"/>
          <w:sz w:val="24"/>
          <w:szCs w:val="24"/>
        </w:rPr>
        <w:t xml:space="preserve">1) if there was any evidence for a systematic change in fish size over time; and 2) </w:t>
      </w:r>
      <w:r w:rsidR="00DB523D">
        <w:rPr>
          <w:rFonts w:cstheme="minorHAnsi"/>
          <w:sz w:val="24"/>
          <w:szCs w:val="24"/>
        </w:rPr>
        <w:t xml:space="preserve">whether or not </w:t>
      </w:r>
      <w:r w:rsidR="00226FEC">
        <w:rPr>
          <w:rFonts w:cstheme="minorHAnsi"/>
          <w:sz w:val="24"/>
          <w:szCs w:val="24"/>
        </w:rPr>
        <w:t xml:space="preserve">changes in the size of </w:t>
      </w:r>
      <w:r w:rsidR="00DB523D">
        <w:rPr>
          <w:rFonts w:cstheme="minorHAnsi"/>
          <w:sz w:val="24"/>
          <w:szCs w:val="24"/>
        </w:rPr>
        <w:t xml:space="preserve">salmon caught in the derby </w:t>
      </w:r>
      <w:r w:rsidR="00621D52">
        <w:rPr>
          <w:rFonts w:cstheme="minorHAnsi"/>
          <w:sz w:val="24"/>
          <w:szCs w:val="24"/>
        </w:rPr>
        <w:t>over time that were similar to those fish caught by</w:t>
      </w:r>
      <w:r w:rsidR="00226FEC">
        <w:rPr>
          <w:rFonts w:cstheme="minorHAnsi"/>
          <w:sz w:val="24"/>
          <w:szCs w:val="24"/>
        </w:rPr>
        <w:t xml:space="preserve"> purse seines</w:t>
      </w:r>
      <w:r w:rsidR="00621D52">
        <w:rPr>
          <w:rFonts w:cstheme="minorHAnsi"/>
          <w:sz w:val="24"/>
          <w:szCs w:val="24"/>
        </w:rPr>
        <w:t>.</w:t>
      </w:r>
    </w:p>
    <w:p w14:paraId="14199E4E" w14:textId="48D4BC4A" w:rsidR="007F2611" w:rsidRDefault="007F2611" w:rsidP="007F2611">
      <w:pPr>
        <w:spacing w:after="0" w:line="480" w:lineRule="auto"/>
        <w:ind w:firstLine="720"/>
        <w:rPr>
          <w:rFonts w:cstheme="minorHAnsi"/>
          <w:sz w:val="24"/>
          <w:szCs w:val="24"/>
        </w:rPr>
      </w:pPr>
      <w:r>
        <w:rPr>
          <w:rFonts w:cstheme="minorHAnsi"/>
          <w:sz w:val="24"/>
          <w:szCs w:val="24"/>
        </w:rPr>
        <w:t xml:space="preserve">Beginning with the state model, we modeled changes in fish size </w:t>
      </w:r>
      <w:r w:rsidR="005936DA">
        <w:rPr>
          <w:rFonts w:cstheme="minorHAnsi"/>
          <w:sz w:val="24"/>
          <w:szCs w:val="24"/>
        </w:rPr>
        <w:t>using</w:t>
      </w:r>
      <w:r>
        <w:rPr>
          <w:rFonts w:cstheme="minorHAnsi"/>
          <w:sz w:val="24"/>
          <w:szCs w:val="24"/>
        </w:rPr>
        <w:t xml:space="preserve"> a random walk, </w:t>
      </w:r>
      <w:r w:rsidR="00A0008B">
        <w:rPr>
          <w:rFonts w:cstheme="minorHAnsi"/>
          <w:sz w:val="24"/>
          <w:szCs w:val="24"/>
        </w:rPr>
        <w:t>for</w:t>
      </w:r>
      <w:r>
        <w:rPr>
          <w:rFonts w:cstheme="minorHAnsi"/>
          <w:sz w:val="24"/>
          <w:szCs w:val="24"/>
        </w:rPr>
        <w:t xml:space="preserve"> which the </w:t>
      </w:r>
      <w:r w:rsidR="00621D52">
        <w:rPr>
          <w:rFonts w:cstheme="minorHAnsi"/>
          <w:sz w:val="24"/>
          <w:szCs w:val="24"/>
        </w:rPr>
        <w:t>change in size</w:t>
      </w:r>
      <w:r>
        <w:rPr>
          <w:rFonts w:cstheme="minorHAnsi"/>
          <w:sz w:val="24"/>
          <w:szCs w:val="24"/>
        </w:rPr>
        <w:t xml:space="preserve"> over time was assumed to be either biased or unbiased</w:t>
      </w:r>
      <w:r w:rsidR="00621D52">
        <w:rPr>
          <w:rFonts w:cstheme="minorHAnsi"/>
          <w:sz w:val="24"/>
          <w:szCs w:val="24"/>
        </w:rPr>
        <w:t>, indicating whether the changes in fish size over time were random or generally trending upward/downward</w:t>
      </w:r>
      <w:r>
        <w:rPr>
          <w:rFonts w:cstheme="minorHAnsi"/>
          <w:sz w:val="24"/>
          <w:szCs w:val="24"/>
        </w:rPr>
        <w:t>. Specifically,</w:t>
      </w:r>
      <w:r w:rsidR="009046B8">
        <w:rPr>
          <w:rFonts w:cstheme="minorHAnsi"/>
          <w:sz w:val="24"/>
          <w:szCs w:val="24"/>
        </w:rPr>
        <w:t xml:space="preserve"> the model takes the form</w:t>
      </w:r>
    </w:p>
    <w:p w14:paraId="20065AD8" w14:textId="363EA457" w:rsidR="007F2611" w:rsidRPr="007F2611" w:rsidRDefault="004146A5" w:rsidP="006B0B11">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m:t>
                </m:r>
              </m:e>
            </m:d>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d>
              <m:dPr>
                <m:ctrlPr>
                  <w:rPr>
                    <w:rFonts w:ascii="Cambria Math" w:hAnsi="Cambria Math" w:cstheme="minorHAnsi"/>
                    <w:i/>
                    <w:sz w:val="24"/>
                    <w:szCs w:val="24"/>
                  </w:rPr>
                </m:ctrlPr>
              </m:dPr>
              <m:e>
                <m:r>
                  <w:rPr>
                    <w:rFonts w:ascii="Cambria Math" w:hAnsi="Cambria Math" w:cstheme="minorHAnsi"/>
                    <w:sz w:val="24"/>
                    <w:szCs w:val="24"/>
                  </w:rPr>
                  <m:t>i,t-1</m:t>
                </m:r>
              </m:e>
            </m:d>
          </m:sub>
        </m:sSub>
        <m:r>
          <w:rPr>
            <w:rFonts w:ascii="Cambria Math" w:hAnsi="Cambria Math" w:cstheme="minorHAnsi"/>
            <w:sz w:val="24"/>
            <w:szCs w:val="24"/>
          </w:rPr>
          <m:t>+</m:t>
        </m:r>
        <m:sSub>
          <m:sSubPr>
            <m:ctrlPr>
              <w:rPr>
                <w:rFonts w:ascii="Cambria Math" w:hAnsi="Cambria Math" w:cstheme="minorHAnsi"/>
                <w:sz w:val="24"/>
                <w:szCs w:val="24"/>
              </w:rPr>
            </m:ctrlPr>
          </m:sSubPr>
          <m:e>
            <m:r>
              <m:rPr>
                <m:sty m:val="p"/>
              </m:rPr>
              <w:rPr>
                <w:rFonts w:ascii="Cambria Math" w:hAnsi="Cambria Math" w:cstheme="minorHAnsi"/>
                <w:sz w:val="24"/>
                <w:szCs w:val="24"/>
              </w:rPr>
              <m:t>u</m:t>
            </m:r>
            <m:ctrlPr>
              <w:rPr>
                <w:rFonts w:ascii="Cambria Math" w:hAnsi="Cambria Math" w:cstheme="minorHAnsi"/>
                <w:i/>
                <w:sz w:val="24"/>
                <w:szCs w:val="24"/>
              </w:rPr>
            </m:ctrlPr>
          </m:e>
          <m:sub>
            <m:r>
              <m:rPr>
                <m:sty m:val="p"/>
              </m:rPr>
              <w:rPr>
                <w:rFonts w:ascii="Cambria Math" w:hAnsi="Cambria Math" w:cstheme="minorHAnsi"/>
                <w:sz w:val="24"/>
                <w:szCs w:val="24"/>
              </w:rPr>
              <m:t>i</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w</m:t>
            </m:r>
          </m:e>
          <m:sub>
            <m:d>
              <m:dPr>
                <m:ctrlPr>
                  <w:rPr>
                    <w:rFonts w:ascii="Cambria Math" w:hAnsi="Cambria Math" w:cstheme="minorHAnsi"/>
                    <w:i/>
                    <w:sz w:val="24"/>
                    <w:szCs w:val="24"/>
                  </w:rPr>
                </m:ctrlPr>
              </m:dPr>
              <m:e>
                <m:r>
                  <w:rPr>
                    <w:rFonts w:ascii="Cambria Math" w:hAnsi="Cambria Math" w:cstheme="minorHAnsi"/>
                    <w:sz w:val="24"/>
                    <w:szCs w:val="24"/>
                  </w:rPr>
                  <m:t>i,t</m:t>
                </m:r>
              </m:e>
            </m:d>
          </m:sub>
        </m:sSub>
      </m:oMath>
      <w:r>
        <w:rPr>
          <w:rFonts w:eastAsiaTheme="minorEastAsia" w:cstheme="minorHAnsi"/>
          <w:sz w:val="24"/>
          <w:szCs w:val="24"/>
        </w:rPr>
        <w:tab/>
        <w:t>(1)</w:t>
      </w:r>
    </w:p>
    <w:p w14:paraId="0BD7691A" w14:textId="743C0CC1" w:rsidR="007F2611" w:rsidRDefault="007F2611"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sidRPr="006B0B11">
        <w:rPr>
          <w:rFonts w:eastAsiaTheme="minorEastAsia" w:cstheme="minorHAnsi"/>
          <w:i/>
          <w:iCs/>
          <w:sz w:val="24"/>
          <w:szCs w:val="24"/>
        </w:rPr>
        <w:t>x</w:t>
      </w:r>
      <w:r w:rsidR="00DB523D" w:rsidRPr="006B0B11">
        <w:rPr>
          <w:rFonts w:eastAsiaTheme="minorEastAsia" w:cstheme="minorHAnsi"/>
          <w:i/>
          <w:iCs/>
          <w:sz w:val="24"/>
          <w:szCs w:val="24"/>
          <w:vertAlign w:val="subscript"/>
        </w:rPr>
        <w:t>i,</w:t>
      </w:r>
      <w:r w:rsidRPr="006B0B11">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w:t>
      </w:r>
      <w:r w:rsidR="005936DA">
        <w:rPr>
          <w:rFonts w:eastAsiaTheme="minorEastAsia" w:cstheme="minorHAnsi"/>
          <w:sz w:val="24"/>
          <w:szCs w:val="24"/>
        </w:rPr>
        <w:t xml:space="preserve">natural </w:t>
      </w:r>
      <w:r>
        <w:rPr>
          <w:rFonts w:eastAsiaTheme="minorEastAsia" w:cstheme="minorHAnsi"/>
          <w:sz w:val="24"/>
          <w:szCs w:val="24"/>
        </w:rPr>
        <w:t>log</w:t>
      </w:r>
      <w:r w:rsidR="005936DA">
        <w:rPr>
          <w:rFonts w:eastAsiaTheme="minorEastAsia" w:cstheme="minorHAnsi"/>
          <w:sz w:val="24"/>
          <w:szCs w:val="24"/>
        </w:rPr>
        <w:t>arithm</w:t>
      </w:r>
      <w:r>
        <w:rPr>
          <w:rFonts w:eastAsiaTheme="minorEastAsia" w:cstheme="minorHAnsi"/>
          <w:sz w:val="24"/>
          <w:szCs w:val="24"/>
        </w:rPr>
        <w:t xml:space="preserve"> of fish size </w:t>
      </w:r>
      <w:r w:rsidR="00DB523D">
        <w:rPr>
          <w:rFonts w:eastAsiaTheme="minorEastAsia" w:cstheme="minorHAnsi"/>
          <w:sz w:val="24"/>
          <w:szCs w:val="24"/>
        </w:rPr>
        <w:t xml:space="preserve">from source </w:t>
      </w:r>
      <w:r w:rsidR="00DB523D">
        <w:rPr>
          <w:rFonts w:eastAsiaTheme="minorEastAsia" w:cstheme="minorHAnsi"/>
          <w:i/>
          <w:iCs/>
          <w:sz w:val="24"/>
          <w:szCs w:val="24"/>
        </w:rPr>
        <w:t xml:space="preserve">i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Pr>
          <w:rFonts w:eastAsiaTheme="minorEastAsia" w:cstheme="minorHAnsi"/>
          <w:sz w:val="24"/>
          <w:szCs w:val="24"/>
        </w:rPr>
        <w:t xml:space="preserve">, </w:t>
      </w:r>
      <w:proofErr w:type="spellStart"/>
      <w:r w:rsidRPr="006B0B11">
        <w:rPr>
          <w:rFonts w:eastAsiaTheme="minorEastAsia" w:cstheme="minorHAnsi"/>
          <w:i/>
          <w:iCs/>
          <w:sz w:val="24"/>
          <w:szCs w:val="24"/>
        </w:rPr>
        <w:t>u</w:t>
      </w:r>
      <w:r w:rsidR="00DB523D" w:rsidRPr="006B0B11">
        <w:rPr>
          <w:rFonts w:eastAsiaTheme="minorEastAsia" w:cstheme="minorHAnsi"/>
          <w:i/>
          <w:iCs/>
          <w:sz w:val="24"/>
          <w:szCs w:val="24"/>
          <w:vertAlign w:val="subscript"/>
        </w:rPr>
        <w:t>i</w:t>
      </w:r>
      <w:proofErr w:type="spellEnd"/>
      <w:r>
        <w:rPr>
          <w:rFonts w:eastAsiaTheme="minorEastAsia" w:cstheme="minorHAnsi"/>
          <w:sz w:val="24"/>
          <w:szCs w:val="24"/>
        </w:rPr>
        <w:t xml:space="preserve"> is the bias term</w:t>
      </w:r>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proofErr w:type="spellEnd"/>
      <w:r>
        <w:rPr>
          <w:rFonts w:eastAsiaTheme="minorEastAsia" w:cstheme="minorHAnsi"/>
          <w:sz w:val="24"/>
          <w:szCs w:val="24"/>
        </w:rPr>
        <w:t xml:space="preserve">, and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is a residual process error</w:t>
      </w:r>
      <w:r w:rsidR="00DB523D">
        <w:rPr>
          <w:rFonts w:eastAsiaTheme="minorEastAsia" w:cstheme="minorHAnsi"/>
          <w:sz w:val="24"/>
          <w:szCs w:val="24"/>
        </w:rPr>
        <w:t xml:space="preserve"> for source </w:t>
      </w:r>
      <w:r w:rsidR="00DB523D">
        <w:rPr>
          <w:rFonts w:eastAsiaTheme="minorEastAsia" w:cstheme="minorHAnsi"/>
          <w:i/>
          <w:iCs/>
          <w:sz w:val="24"/>
          <w:szCs w:val="24"/>
        </w:rPr>
        <w:t xml:space="preserve">i </w:t>
      </w:r>
      <w:r w:rsidR="00DB523D">
        <w:rPr>
          <w:rFonts w:eastAsiaTheme="minorEastAsia" w:cstheme="minorHAnsi"/>
          <w:sz w:val="24"/>
          <w:szCs w:val="24"/>
        </w:rPr>
        <w:t xml:space="preserve">in year </w:t>
      </w:r>
      <w:r w:rsidR="00DB523D" w:rsidRPr="006B0B11">
        <w:rPr>
          <w:rFonts w:eastAsiaTheme="minorEastAsia" w:cstheme="minorHAnsi"/>
          <w:i/>
          <w:iCs/>
          <w:sz w:val="24"/>
          <w:szCs w:val="24"/>
        </w:rPr>
        <w:t>t</w:t>
      </w:r>
      <w:r w:rsidR="004D3AA7">
        <w:rPr>
          <w:rFonts w:eastAsiaTheme="minorEastAsia" w:cstheme="minorHAnsi"/>
          <w:sz w:val="24"/>
          <w:szCs w:val="24"/>
        </w:rPr>
        <w:t>, such that</w:t>
      </w:r>
      <w:r>
        <w:rPr>
          <w:rFonts w:eastAsiaTheme="minorEastAsia" w:cstheme="minorHAnsi"/>
          <w:sz w:val="24"/>
          <w:szCs w:val="24"/>
        </w:rPr>
        <w:t xml:space="preserve"> </w:t>
      </w:r>
      <w:proofErr w:type="spellStart"/>
      <w:r w:rsidRPr="006B0B11">
        <w:rPr>
          <w:rFonts w:eastAsiaTheme="minorEastAsia" w:cstheme="minorHAnsi"/>
          <w:i/>
          <w:iCs/>
          <w:sz w:val="24"/>
          <w:szCs w:val="24"/>
        </w:rPr>
        <w:t>w</w:t>
      </w:r>
      <w:r w:rsidR="00DB523D">
        <w:rPr>
          <w:rFonts w:eastAsiaTheme="minorEastAsia" w:cstheme="minorHAnsi"/>
          <w:i/>
          <w:iCs/>
          <w:sz w:val="24"/>
          <w:szCs w:val="24"/>
          <w:vertAlign w:val="subscript"/>
        </w:rPr>
        <w:t>i,t</w:t>
      </w:r>
      <w:proofErr w:type="spellEnd"/>
      <w:r>
        <w:rPr>
          <w:rFonts w:eastAsiaTheme="minorEastAsia" w:cstheme="minorHAnsi"/>
          <w:sz w:val="24"/>
          <w:szCs w:val="24"/>
        </w:rPr>
        <w:t xml:space="preserve"> ~ N(0, </w:t>
      </w:r>
      <w:r w:rsidRPr="006B0B11">
        <w:rPr>
          <w:rFonts w:eastAsiaTheme="minorEastAsia" w:cstheme="minorHAnsi"/>
          <w:i/>
          <w:iCs/>
          <w:sz w:val="24"/>
          <w:szCs w:val="24"/>
        </w:rPr>
        <w:t>q</w:t>
      </w:r>
      <w:r>
        <w:rPr>
          <w:rFonts w:eastAsiaTheme="minorEastAsia" w:cstheme="minorHAnsi"/>
          <w:sz w:val="24"/>
          <w:szCs w:val="24"/>
        </w:rPr>
        <w:t>)</w:t>
      </w:r>
      <w:r w:rsidR="004D3AA7">
        <w:rPr>
          <w:rFonts w:eastAsiaTheme="minorEastAsia" w:cstheme="minorHAnsi"/>
          <w:sz w:val="24"/>
          <w:szCs w:val="24"/>
        </w:rPr>
        <w:t>.</w:t>
      </w:r>
      <w:r w:rsidR="00786DDF">
        <w:rPr>
          <w:rFonts w:eastAsiaTheme="minorEastAsia" w:cstheme="minorHAnsi"/>
          <w:sz w:val="24"/>
          <w:szCs w:val="24"/>
        </w:rPr>
        <w:t xml:space="preserve"> We compared </w:t>
      </w:r>
      <w:r w:rsidR="00A0008B">
        <w:rPr>
          <w:rFonts w:eastAsiaTheme="minorEastAsia" w:cstheme="minorHAnsi"/>
          <w:sz w:val="24"/>
          <w:szCs w:val="24"/>
        </w:rPr>
        <w:t xml:space="preserve">the data support for </w:t>
      </w:r>
      <w:r w:rsidR="00786DDF">
        <w:rPr>
          <w:rFonts w:eastAsiaTheme="minorEastAsia" w:cstheme="minorHAnsi"/>
          <w:sz w:val="24"/>
          <w:szCs w:val="24"/>
        </w:rPr>
        <w:t xml:space="preserve">models with and without a bias term </w:t>
      </w:r>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proofErr w:type="spellEnd"/>
      <w:r w:rsidR="00A0008B">
        <w:rPr>
          <w:rFonts w:eastAsiaTheme="minorEastAsia" w:cstheme="minorHAnsi"/>
          <w:sz w:val="24"/>
          <w:szCs w:val="24"/>
        </w:rPr>
        <w:t>, in combination with different forms of observation models</w:t>
      </w:r>
      <w:r w:rsidR="008F7A6D">
        <w:rPr>
          <w:rFonts w:eastAsiaTheme="minorEastAsia" w:cstheme="minorHAnsi"/>
          <w:sz w:val="24"/>
          <w:szCs w:val="24"/>
        </w:rPr>
        <w:t xml:space="preserve"> (see below)</w:t>
      </w:r>
      <w:r w:rsidR="00A0008B">
        <w:rPr>
          <w:rFonts w:eastAsiaTheme="minorEastAsia" w:cstheme="minorHAnsi"/>
          <w:sz w:val="24"/>
          <w:szCs w:val="24"/>
        </w:rPr>
        <w:t>.</w:t>
      </w:r>
    </w:p>
    <w:p w14:paraId="3EC22C71" w14:textId="2030538F" w:rsidR="00822998" w:rsidRDefault="00822998" w:rsidP="007F2611">
      <w:pPr>
        <w:spacing w:after="0" w:line="480" w:lineRule="auto"/>
        <w:rPr>
          <w:rFonts w:eastAsiaTheme="minorEastAsia" w:cstheme="minorHAnsi"/>
          <w:sz w:val="24"/>
          <w:szCs w:val="24"/>
        </w:rPr>
      </w:pPr>
      <w:r>
        <w:rPr>
          <w:rFonts w:eastAsiaTheme="minorEastAsia" w:cstheme="minorHAnsi"/>
          <w:sz w:val="24"/>
          <w:szCs w:val="24"/>
        </w:rPr>
        <w:tab/>
        <w:t xml:space="preserve">The observation model treats the observed lengths of adult salmon in a given year as a sample </w:t>
      </w:r>
      <w:r w:rsidR="00497733">
        <w:rPr>
          <w:rFonts w:eastAsiaTheme="minorEastAsia" w:cstheme="minorHAnsi"/>
          <w:sz w:val="24"/>
          <w:szCs w:val="24"/>
        </w:rPr>
        <w:t>from</w:t>
      </w:r>
      <w:r>
        <w:rPr>
          <w:rFonts w:eastAsiaTheme="minorEastAsia" w:cstheme="minorHAnsi"/>
          <w:sz w:val="24"/>
          <w:szCs w:val="24"/>
        </w:rPr>
        <w:t xml:space="preserve"> the distribution of true lengths in the population</w:t>
      </w:r>
      <w:r w:rsidR="001F68A4">
        <w:rPr>
          <w:rFonts w:eastAsiaTheme="minorEastAsia" w:cstheme="minorHAnsi"/>
          <w:sz w:val="24"/>
          <w:szCs w:val="24"/>
        </w:rPr>
        <w:t xml:space="preserve">. </w:t>
      </w:r>
      <w:r w:rsidR="00497733">
        <w:rPr>
          <w:rFonts w:eastAsiaTheme="minorEastAsia" w:cstheme="minorHAnsi"/>
          <w:sz w:val="24"/>
          <w:szCs w:val="24"/>
        </w:rPr>
        <w:t>Specifically, the model is</w:t>
      </w:r>
    </w:p>
    <w:p w14:paraId="06BB77D4" w14:textId="2E5F9C96" w:rsidR="00497733" w:rsidRPr="00DF4CDA" w:rsidRDefault="00497733" w:rsidP="00497733">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y</m:t>
            </m:r>
          </m:e>
          <m:sub>
            <m:r>
              <w:rPr>
                <w:rFonts w:ascii="Cambria Math" w:hAnsi="Cambria Math" w:cstheme="minorHAnsi"/>
                <w:sz w:val="24"/>
                <w:szCs w:val="24"/>
              </w:rPr>
              <m:t>j,t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i,t</m:t>
            </m:r>
          </m:sub>
        </m:sSub>
        <m:r>
          <w:rPr>
            <w:rFonts w:ascii="Cambria Math" w:hAnsi="Cambria Math" w:cstheme="minorHAnsi"/>
            <w:sz w:val="24"/>
            <w:szCs w:val="24"/>
          </w:rPr>
          <m:t>+</m:t>
        </m:r>
        <m:sSub>
          <m:sSubPr>
            <m:ctrlPr>
              <w:rPr>
                <w:rFonts w:ascii="Cambria Math" w:hAnsi="Cambria Math" w:cstheme="minorHAnsi"/>
                <w:iCs/>
                <w:sz w:val="24"/>
                <w:szCs w:val="24"/>
              </w:rPr>
            </m:ctrlPr>
          </m:sSubPr>
          <m:e>
            <m:r>
              <w:rPr>
                <w:rFonts w:ascii="Cambria Math" w:hAnsi="Cambria Math" w:cstheme="minorHAnsi"/>
                <w:sz w:val="24"/>
                <w:szCs w:val="24"/>
              </w:rPr>
              <m:t>a</m:t>
            </m:r>
            <m:ctrlPr>
              <w:rPr>
                <w:rFonts w:ascii="Cambria Math" w:hAnsi="Cambria Math" w:cstheme="minorHAnsi"/>
                <w:i/>
                <w:sz w:val="24"/>
                <w:szCs w:val="24"/>
              </w:rPr>
            </m:ctrlPr>
          </m:e>
          <m:sub>
            <m:r>
              <w:rPr>
                <w:rFonts w:ascii="Cambria Math" w:hAnsi="Cambria Math" w:cstheme="minorHAnsi"/>
                <w:sz w:val="24"/>
                <w:szCs w:val="24"/>
              </w:rPr>
              <m:t>j</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v</m:t>
            </m:r>
          </m:e>
          <m:sub>
            <m:r>
              <w:rPr>
                <w:rFonts w:ascii="Cambria Math" w:hAnsi="Cambria Math" w:cstheme="minorHAnsi"/>
                <w:sz w:val="24"/>
                <w:szCs w:val="24"/>
              </w:rPr>
              <m:t>j,t</m:t>
            </m:r>
          </m:sub>
        </m:sSub>
      </m:oMath>
      <w:r>
        <w:rPr>
          <w:rFonts w:eastAsiaTheme="minorEastAsia" w:cstheme="minorHAnsi"/>
          <w:sz w:val="24"/>
          <w:szCs w:val="24"/>
        </w:rPr>
        <w:tab/>
        <w:t>(2)</w:t>
      </w:r>
    </w:p>
    <w:p w14:paraId="790257EF" w14:textId="39B0198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observed fish size from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proofErr w:type="spellStart"/>
      <w:r>
        <w:rPr>
          <w:rFonts w:eastAsiaTheme="minorEastAsia" w:cstheme="minorHAnsi"/>
          <w:i/>
          <w:iCs/>
          <w:sz w:val="24"/>
          <w:szCs w:val="24"/>
        </w:rPr>
        <w:t>a</w:t>
      </w:r>
      <w:r>
        <w:rPr>
          <w:rFonts w:eastAsiaTheme="minorEastAsia" w:cstheme="minorHAnsi"/>
          <w:i/>
          <w:iCs/>
          <w:sz w:val="24"/>
          <w:szCs w:val="24"/>
          <w:vertAlign w:val="subscript"/>
        </w:rPr>
        <w:t>j</w:t>
      </w:r>
      <w:proofErr w:type="spellEnd"/>
      <w:r>
        <w:rPr>
          <w:rFonts w:eastAsiaTheme="minorEastAsia" w:cstheme="minorHAnsi"/>
          <w:sz w:val="24"/>
          <w:szCs w:val="24"/>
        </w:rPr>
        <w:t xml:space="preserve"> is on offset term for source </w:t>
      </w:r>
      <w:r>
        <w:rPr>
          <w:rFonts w:eastAsiaTheme="minorEastAsia" w:cstheme="minorHAnsi"/>
          <w:i/>
          <w:iCs/>
          <w:sz w:val="24"/>
          <w:szCs w:val="24"/>
        </w:rPr>
        <w:t>j</w:t>
      </w:r>
      <w:r>
        <w:rPr>
          <w:rFonts w:eastAsiaTheme="minorEastAsia" w:cstheme="minorHAnsi"/>
          <w:sz w:val="24"/>
          <w:szCs w:val="24"/>
        </w:rPr>
        <w:t xml:space="preserve">, and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is a residual sampling error for source </w:t>
      </w:r>
      <w:r>
        <w:rPr>
          <w:rFonts w:eastAsiaTheme="minorEastAsia" w:cstheme="minorHAnsi"/>
          <w:i/>
          <w:iCs/>
          <w:sz w:val="24"/>
          <w:szCs w:val="24"/>
        </w:rPr>
        <w:t xml:space="preserve">j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proofErr w:type="spellStart"/>
      <w:r>
        <w:rPr>
          <w:rFonts w:eastAsiaTheme="minorEastAsia" w:cstheme="minorHAnsi"/>
          <w:i/>
          <w:iCs/>
          <w:sz w:val="24"/>
          <w:szCs w:val="24"/>
        </w:rPr>
        <w:t>v</w:t>
      </w:r>
      <w:r>
        <w:rPr>
          <w:rFonts w:eastAsiaTheme="minorEastAsia" w:cstheme="minorHAnsi"/>
          <w:i/>
          <w:iCs/>
          <w:sz w:val="24"/>
          <w:szCs w:val="24"/>
          <w:vertAlign w:val="subscript"/>
        </w:rPr>
        <w:t>j,t</w:t>
      </w:r>
      <w:proofErr w:type="spellEnd"/>
      <w:r>
        <w:rPr>
          <w:rFonts w:eastAsiaTheme="minorEastAsia" w:cstheme="minorHAnsi"/>
          <w:sz w:val="24"/>
          <w:szCs w:val="24"/>
        </w:rPr>
        <w:t xml:space="preserve"> ~ N(0, </w:t>
      </w:r>
      <w:r>
        <w:rPr>
          <w:rFonts w:eastAsiaTheme="minorEastAsia" w:cstheme="minorHAnsi"/>
          <w:i/>
          <w:iCs/>
          <w:sz w:val="24"/>
          <w:szCs w:val="24"/>
        </w:rPr>
        <w:t>r</w:t>
      </w:r>
      <w:r>
        <w:rPr>
          <w:rFonts w:eastAsiaTheme="minorEastAsia" w:cstheme="minorHAnsi"/>
          <w:sz w:val="24"/>
          <w:szCs w:val="24"/>
        </w:rPr>
        <w:t xml:space="preserve">). When </w:t>
      </w:r>
      <w:r w:rsidRPr="006B0B11">
        <w:rPr>
          <w:rFonts w:eastAsiaTheme="minorEastAsia" w:cstheme="minorHAnsi"/>
          <w:i/>
          <w:iCs/>
          <w:sz w:val="24"/>
          <w:szCs w:val="24"/>
        </w:rPr>
        <w:t>i = j</w:t>
      </w:r>
      <w:r>
        <w:rPr>
          <w:rFonts w:eastAsiaTheme="minorEastAsia" w:cstheme="minorHAnsi"/>
          <w:sz w:val="24"/>
          <w:szCs w:val="24"/>
        </w:rPr>
        <w:t>, each of the two methods (i.e., derby and WDFW) are assumed to be sampling their own unique populations.</w:t>
      </w:r>
    </w:p>
    <w:p w14:paraId="33CFA9E8" w14:textId="6A55BCF4" w:rsidR="00497733" w:rsidRDefault="00497733" w:rsidP="007F2611">
      <w:pPr>
        <w:spacing w:after="0" w:line="480" w:lineRule="auto"/>
        <w:rPr>
          <w:rFonts w:eastAsiaTheme="minorEastAsia" w:cstheme="minorHAnsi"/>
          <w:sz w:val="24"/>
          <w:szCs w:val="24"/>
        </w:rPr>
      </w:pPr>
      <w:r>
        <w:rPr>
          <w:rFonts w:eastAsiaTheme="minorEastAsia" w:cstheme="minorHAnsi"/>
          <w:sz w:val="24"/>
          <w:szCs w:val="24"/>
        </w:rPr>
        <w:tab/>
        <w:t xml:space="preserve">We can write equations (1) and (2) in a more compact form using matrix notation. The </w:t>
      </w:r>
      <w:r w:rsidR="008E76CA">
        <w:rPr>
          <w:rFonts w:eastAsiaTheme="minorEastAsia" w:cstheme="minorHAnsi"/>
          <w:sz w:val="24"/>
          <w:szCs w:val="24"/>
        </w:rPr>
        <w:t>first case, where each set of fish lengths are assumed to come from two different groups of fish,</w:t>
      </w:r>
      <w:r>
        <w:rPr>
          <w:rFonts w:eastAsiaTheme="minorEastAsia" w:cstheme="minorHAnsi"/>
          <w:sz w:val="24"/>
          <w:szCs w:val="24"/>
        </w:rPr>
        <w:t xml:space="preserve"> becomes</w:t>
      </w:r>
    </w:p>
    <w:p w14:paraId="2919C1AA" w14:textId="090564C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lastRenderedPageBreak/>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sz w:val="24"/>
                          <w:szCs w:val="24"/>
                        </w:rPr>
                      </m:ctrlPr>
                    </m:e>
                  </m:mr>
                  <m:mr>
                    <m:e>
                      <m:sSub>
                        <m:sSubPr>
                          <m:ctrlPr>
                            <w:rPr>
                              <w:rFonts w:ascii="Cambria Math" w:eastAsiaTheme="minorEastAsia" w:hAnsi="Cambria Math" w:cstheme="minorHAnsi"/>
                              <w:sz w:val="24"/>
                              <w:szCs w:val="24"/>
                            </w:rPr>
                          </m:ctrlPr>
                        </m:sSubPr>
                        <m:e>
                          <m:r>
                            <m:rPr>
                              <m:sty m:val="p"/>
                            </m:rPr>
                            <w:rPr>
                              <w:rFonts w:ascii="Cambria Math" w:eastAsiaTheme="minorEastAsia" w:hAnsi="Cambria Math" w:cstheme="minorHAnsi"/>
                              <w:sz w:val="24"/>
                              <w:szCs w:val="24"/>
                            </w:rPr>
                            <m:t>x</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rPr>
                <w:rFonts w:ascii="Cambria Math" w:eastAsiaTheme="minorEastAsia" w:hAnsi="Cambria Math" w:cstheme="minorHAnsi"/>
                <w:sz w:val="24"/>
                <w:szCs w:val="24"/>
              </w:rPr>
            </m:ctrlPr>
          </m:e>
          <m:sub>
            <m:r>
              <w:rPr>
                <w:rFonts w:ascii="Cambria Math" w:eastAsiaTheme="minorEastAsia" w:hAnsi="Cambria Math" w:cstheme="minorHAnsi"/>
                <w:sz w:val="24"/>
                <w:szCs w:val="24"/>
              </w:rPr>
              <m:t>t-1</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u</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w</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(3a)</w:t>
      </w:r>
    </w:p>
    <w:p w14:paraId="3D0CE722" w14:textId="412E79D0"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y</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0</m:t>
                  </m:r>
                  <m:ctrlPr>
                    <w:rPr>
                      <w:rFonts w:ascii="Cambria Math" w:eastAsiaTheme="minorEastAsia" w:hAnsi="Cambria Math" w:cstheme="minorHAnsi"/>
                      <w:sz w:val="24"/>
                      <w:szCs w:val="24"/>
                    </w:rPr>
                  </m:ctrlPr>
                </m:e>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sidR="0071583B">
        <w:rPr>
          <w:rFonts w:eastAsiaTheme="minorEastAsia" w:cstheme="minorHAnsi"/>
          <w:sz w:val="24"/>
          <w:szCs w:val="24"/>
        </w:rPr>
        <w:t>.</w:t>
      </w:r>
      <w:r>
        <w:rPr>
          <w:rFonts w:eastAsiaTheme="minorEastAsia" w:cstheme="minorHAnsi"/>
          <w:sz w:val="24"/>
          <w:szCs w:val="24"/>
        </w:rPr>
        <w:tab/>
        <w:t>(3b)</w:t>
      </w:r>
    </w:p>
    <w:p w14:paraId="57A71C1D" w14:textId="1B9617C1" w:rsidR="00497733" w:rsidRDefault="008E76CA" w:rsidP="007F2611">
      <w:pPr>
        <w:spacing w:after="0" w:line="480" w:lineRule="auto"/>
        <w:rPr>
          <w:rFonts w:eastAsiaTheme="minorEastAsia" w:cstheme="minorHAnsi"/>
          <w:sz w:val="24"/>
          <w:szCs w:val="24"/>
        </w:rPr>
      </w:pPr>
      <w:r>
        <w:rPr>
          <w:rFonts w:eastAsiaTheme="minorEastAsia" w:cstheme="minorHAnsi"/>
          <w:sz w:val="24"/>
          <w:szCs w:val="24"/>
        </w:rPr>
        <w:t xml:space="preserve">The second model, </w:t>
      </w:r>
      <w:r w:rsidR="0071583B">
        <w:rPr>
          <w:rFonts w:eastAsiaTheme="minorEastAsia" w:cstheme="minorHAnsi"/>
          <w:sz w:val="24"/>
          <w:szCs w:val="24"/>
        </w:rPr>
        <w:t>where each set of lengths is assumed to be a sample from one large population</w:t>
      </w:r>
      <w:r>
        <w:rPr>
          <w:rFonts w:eastAsiaTheme="minorEastAsia" w:cstheme="minorHAnsi"/>
          <w:sz w:val="24"/>
          <w:szCs w:val="24"/>
        </w:rPr>
        <w:t>, is</w:t>
      </w:r>
    </w:p>
    <w:p w14:paraId="325A1C98" w14:textId="77777777" w:rsidR="00745189" w:rsidRPr="00DF4CDA" w:rsidRDefault="00745189" w:rsidP="00745189">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m:t>
            </m:r>
          </m:sub>
        </m:sSub>
        <m:r>
          <w:rPr>
            <w:rFonts w:ascii="Cambria Math" w:hAnsi="Cambria Math" w:cstheme="minorHAnsi"/>
            <w:sz w:val="24"/>
            <w:szCs w:val="24"/>
          </w:rPr>
          <m:t>=</m:t>
        </m:r>
        <m:sSub>
          <m:sSubPr>
            <m:ctrlPr>
              <w:rPr>
                <w:rFonts w:ascii="Cambria Math" w:hAnsi="Cambria Math" w:cstheme="minorHAnsi"/>
                <w:i/>
                <w:sz w:val="24"/>
                <w:szCs w:val="24"/>
              </w:rPr>
            </m:ctrlPr>
          </m:sSubPr>
          <m:e>
            <m:r>
              <w:rPr>
                <w:rFonts w:ascii="Cambria Math" w:hAnsi="Cambria Math" w:cstheme="minorHAnsi"/>
                <w:sz w:val="24"/>
                <w:szCs w:val="24"/>
              </w:rPr>
              <m:t>x</m:t>
            </m:r>
          </m:e>
          <m:sub>
            <m:r>
              <w:rPr>
                <w:rFonts w:ascii="Cambria Math" w:hAnsi="Cambria Math" w:cstheme="minorHAnsi"/>
                <w:sz w:val="24"/>
                <w:szCs w:val="24"/>
              </w:rPr>
              <m:t>t-1</m:t>
            </m:r>
          </m:sub>
        </m:sSub>
        <m:r>
          <w:rPr>
            <w:rFonts w:ascii="Cambria Math" w:hAnsi="Cambria Math" w:cstheme="minorHAnsi"/>
            <w:sz w:val="24"/>
            <w:szCs w:val="24"/>
          </w:rPr>
          <m:t>+u+</m:t>
        </m:r>
        <m:sSub>
          <m:sSubPr>
            <m:ctrlPr>
              <w:rPr>
                <w:rFonts w:ascii="Cambria Math" w:hAnsi="Cambria Math" w:cstheme="minorHAnsi"/>
                <w:i/>
                <w:sz w:val="24"/>
                <w:szCs w:val="24"/>
              </w:rPr>
            </m:ctrlPr>
          </m:sSubPr>
          <m:e>
            <m:r>
              <w:rPr>
                <w:rFonts w:ascii="Cambria Math" w:hAnsi="Cambria Math" w:cstheme="minorHAnsi"/>
                <w:sz w:val="24"/>
                <w:szCs w:val="24"/>
              </w:rPr>
              <m:t>w</m:t>
            </m:r>
          </m:e>
          <m:sub>
            <m:r>
              <w:rPr>
                <w:rFonts w:ascii="Cambria Math" w:hAnsi="Cambria Math" w:cstheme="minorHAnsi"/>
                <w:sz w:val="24"/>
                <w:szCs w:val="24"/>
              </w:rPr>
              <m:t>t</m:t>
            </m:r>
          </m:sub>
        </m:sSub>
      </m:oMath>
      <w:r>
        <w:rPr>
          <w:rFonts w:eastAsiaTheme="minorEastAsia" w:cstheme="minorHAnsi"/>
          <w:sz w:val="24"/>
          <w:szCs w:val="24"/>
        </w:rPr>
        <w:t>.</w:t>
      </w:r>
      <w:r>
        <w:rPr>
          <w:rFonts w:eastAsiaTheme="minorEastAsia" w:cstheme="minorHAnsi"/>
          <w:sz w:val="24"/>
          <w:szCs w:val="24"/>
        </w:rPr>
        <w:tab/>
        <w:t>(4a)</w:t>
      </w:r>
    </w:p>
    <w:p w14:paraId="38A8341E" w14:textId="34D5601E" w:rsidR="008E76CA" w:rsidRPr="00DF4CDA" w:rsidRDefault="008E76CA" w:rsidP="008E76CA">
      <w:pPr>
        <w:tabs>
          <w:tab w:val="center" w:pos="4680"/>
          <w:tab w:val="right" w:pos="9180"/>
        </w:tabs>
        <w:spacing w:after="0" w:line="480" w:lineRule="auto"/>
        <w:ind w:firstLine="720"/>
        <w:rPr>
          <w:rFonts w:eastAsiaTheme="minorEastAsia" w:cstheme="minorHAnsi"/>
          <w:sz w:val="24"/>
          <w:szCs w:val="24"/>
        </w:rPr>
      </w:pPr>
      <w:r>
        <w:rPr>
          <w:rFonts w:eastAsiaTheme="minorEastAsia" w:cstheme="minorHAnsi"/>
          <w:sz w:val="24"/>
          <w:szCs w:val="24"/>
        </w:rPr>
        <w:tab/>
      </w:r>
      <m:oMath>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m:rPr>
                      <m:sty m:val="p"/>
                    </m:rPr>
                    <w:rPr>
                      <w:rFonts w:ascii="Cambria Math" w:eastAsiaTheme="minorEastAsia" w:hAnsi="Cambria Math" w:cstheme="minorHAnsi"/>
                      <w:sz w:val="24"/>
                      <w:szCs w:val="24"/>
                    </w:rPr>
                    <m:t>1</m:t>
                  </m:r>
                  <m:ctrlPr>
                    <w:rPr>
                      <w:rFonts w:ascii="Cambria Math" w:eastAsiaTheme="minorEastAsia" w:hAnsi="Cambria Math" w:cstheme="minorHAnsi"/>
                      <w:sz w:val="24"/>
                      <w:szCs w:val="24"/>
                    </w:rPr>
                  </m:ctrlPr>
                </m:e>
              </m:mr>
              <m:mr>
                <m:e>
                  <m:r>
                    <m:rPr>
                      <m:sty m:val="p"/>
                    </m:rPr>
                    <w:rPr>
                      <w:rFonts w:ascii="Cambria Math" w:eastAsiaTheme="minorEastAsia" w:hAnsi="Cambria Math" w:cstheme="minorHAnsi"/>
                      <w:sz w:val="24"/>
                      <w:szCs w:val="24"/>
                    </w:rPr>
                    <m:t>1</m:t>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x</m:t>
            </m:r>
          </m:e>
          <m:sub>
            <m:r>
              <w:rPr>
                <w:rFonts w:ascii="Cambria Math" w:eastAsiaTheme="minorEastAsia" w:hAnsi="Cambria Math" w:cstheme="minorHAnsi"/>
                <w:sz w:val="24"/>
                <w:szCs w:val="24"/>
              </w:rPr>
              <m:t>t</m:t>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a</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rPr>
                <w:rFonts w:ascii="Cambria Math" w:eastAsiaTheme="minorEastAsia" w:hAnsi="Cambria Math" w:cstheme="minorHAnsi"/>
                <w:i/>
                <w:sz w:val="24"/>
                <w:szCs w:val="24"/>
              </w:rPr>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w:rPr>
                              <w:rFonts w:ascii="Cambria Math" w:eastAsiaTheme="minorEastAsia" w:hAnsi="Cambria Math" w:cstheme="minorHAnsi"/>
                              <w:sz w:val="24"/>
                              <w:szCs w:val="24"/>
                            </w:rPr>
                            <m:t>v</m:t>
                          </m:r>
                        </m:e>
                        <m:sub>
                          <m: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rPr>
                <w:rFonts w:ascii="Cambria Math" w:eastAsiaTheme="minorEastAsia" w:hAnsi="Cambria Math" w:cstheme="minorHAnsi"/>
                <w:sz w:val="24"/>
                <w:szCs w:val="24"/>
              </w:rPr>
              <m:t>t</m:t>
            </m:r>
          </m:sub>
        </m:sSub>
      </m:oMath>
      <w:r>
        <w:rPr>
          <w:rFonts w:eastAsiaTheme="minorEastAsia" w:cstheme="minorHAnsi"/>
          <w:sz w:val="24"/>
          <w:szCs w:val="24"/>
        </w:rPr>
        <w:tab/>
        <w:t>(4</w:t>
      </w:r>
      <w:r w:rsidR="0071583B">
        <w:rPr>
          <w:rFonts w:eastAsiaTheme="minorEastAsia" w:cstheme="minorHAnsi"/>
          <w:sz w:val="24"/>
          <w:szCs w:val="24"/>
        </w:rPr>
        <w:t>b</w:t>
      </w:r>
      <w:r>
        <w:rPr>
          <w:rFonts w:eastAsiaTheme="minorEastAsia" w:cstheme="minorHAnsi"/>
          <w:sz w:val="24"/>
          <w:szCs w:val="24"/>
        </w:rPr>
        <w:t>)</w:t>
      </w:r>
    </w:p>
    <w:p w14:paraId="5C619033" w14:textId="5125BCC7" w:rsidR="00497733" w:rsidRDefault="00745189">
      <w:pPr>
        <w:spacing w:after="0" w:line="480" w:lineRule="auto"/>
        <w:rPr>
          <w:rFonts w:cstheme="minorHAnsi"/>
          <w:sz w:val="24"/>
          <w:szCs w:val="24"/>
        </w:rPr>
      </w:pPr>
      <w:r>
        <w:rPr>
          <w:rFonts w:eastAsiaTheme="minorEastAsia" w:cstheme="minorHAnsi"/>
          <w:sz w:val="24"/>
          <w:szCs w:val="24"/>
        </w:rPr>
        <w:t>In equations (3a), (3b), and (4b), the errors are distributed as a multivariate normal. In all of those cases, we assumed that the errors were independent</w:t>
      </w:r>
      <w:r w:rsidR="00E47B4F">
        <w:rPr>
          <w:rFonts w:eastAsiaTheme="minorEastAsia" w:cstheme="minorHAnsi"/>
          <w:sz w:val="24"/>
          <w:szCs w:val="24"/>
        </w:rPr>
        <w:t>, but not</w:t>
      </w:r>
      <w:r>
        <w:rPr>
          <w:rFonts w:eastAsiaTheme="minorEastAsia" w:cstheme="minorHAnsi"/>
          <w:sz w:val="24"/>
          <w:szCs w:val="24"/>
        </w:rPr>
        <w:t xml:space="preserve"> identically distributed, such that the covariance matrices had </w:t>
      </w:r>
      <w:r w:rsidR="00E47B4F">
        <w:rPr>
          <w:rFonts w:eastAsiaTheme="minorEastAsia" w:cstheme="minorHAnsi"/>
          <w:sz w:val="24"/>
          <w:szCs w:val="24"/>
        </w:rPr>
        <w:t xml:space="preserve">a different variance </w:t>
      </w:r>
      <w:r>
        <w:rPr>
          <w:rFonts w:eastAsiaTheme="minorEastAsia" w:cstheme="minorHAnsi"/>
          <w:sz w:val="24"/>
          <w:szCs w:val="24"/>
        </w:rPr>
        <w:t xml:space="preserve">term in </w:t>
      </w:r>
      <w:r w:rsidR="00E47B4F">
        <w:rPr>
          <w:rFonts w:eastAsiaTheme="minorEastAsia" w:cstheme="minorHAnsi"/>
          <w:sz w:val="24"/>
          <w:szCs w:val="24"/>
        </w:rPr>
        <w:t>each of the</w:t>
      </w:r>
      <w:r>
        <w:rPr>
          <w:rFonts w:eastAsiaTheme="minorEastAsia" w:cstheme="minorHAnsi"/>
          <w:sz w:val="24"/>
          <w:szCs w:val="24"/>
        </w:rPr>
        <w:t xml:space="preserve"> elements of the diagonal</w:t>
      </w:r>
      <w:r w:rsidR="00E47B4F">
        <w:rPr>
          <w:rFonts w:eastAsiaTheme="minorEastAsia" w:cstheme="minorHAnsi"/>
          <w:sz w:val="24"/>
          <w:szCs w:val="24"/>
        </w:rPr>
        <w:t>,</w:t>
      </w:r>
      <w:r>
        <w:rPr>
          <w:rFonts w:eastAsiaTheme="minorEastAsia" w:cstheme="minorHAnsi"/>
          <w:sz w:val="24"/>
          <w:szCs w:val="24"/>
        </w:rPr>
        <w:t xml:space="preserve"> and 0’s in the off-diagonals.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w:t>
      </w:r>
      <w:commentRangeStart w:id="116"/>
      <w:r w:rsidRPr="00E10DA2">
        <w:rPr>
          <w:rFonts w:cstheme="minorHAnsi"/>
          <w:sz w:val="24"/>
          <w:szCs w:val="24"/>
        </w:rPr>
        <w:t>esults</w:t>
      </w:r>
      <w:commentRangeEnd w:id="116"/>
      <w:r w:rsidR="006F09CB">
        <w:rPr>
          <w:rStyle w:val="CommentReference"/>
        </w:rPr>
        <w:commentReference w:id="116"/>
      </w:r>
    </w:p>
    <w:p w14:paraId="12D046ED" w14:textId="4121068D" w:rsidR="0012108C" w:rsidRDefault="00DE0696" w:rsidP="008466D6">
      <w:pPr>
        <w:spacing w:after="0" w:line="480" w:lineRule="auto"/>
        <w:ind w:firstLine="720"/>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1950s, declined to a low in about</w:t>
      </w:r>
      <w:r w:rsidR="003F6157">
        <w:rPr>
          <w:rFonts w:cstheme="minorHAnsi"/>
          <w:sz w:val="24"/>
          <w:szCs w:val="24"/>
        </w:rPr>
        <w:t xml:space="preserve"> 1980, rose to another peak </w:t>
      </w:r>
      <w:r>
        <w:rPr>
          <w:rFonts w:cstheme="minorHAnsi"/>
          <w:sz w:val="24"/>
          <w:szCs w:val="24"/>
        </w:rPr>
        <w:t>around 1990 that was about as high as the first peak</w:t>
      </w:r>
      <w:r w:rsidR="00A62925">
        <w:rPr>
          <w:rFonts w:cstheme="minorHAnsi"/>
          <w:sz w:val="24"/>
          <w:szCs w:val="24"/>
        </w:rPr>
        <w:t>, and then declined steadily to a current size below the earlier low</w:t>
      </w:r>
      <w:r w:rsidR="00DD507C">
        <w:rPr>
          <w:rFonts w:cstheme="minorHAnsi"/>
          <w:sz w:val="24"/>
          <w:szCs w:val="24"/>
        </w:rPr>
        <w:t>. These patterns were evident in our primary metric, the a</w:t>
      </w:r>
      <w:r w:rsidR="00041741">
        <w:rPr>
          <w:rFonts w:cstheme="minorHAnsi"/>
          <w:sz w:val="24"/>
          <w:szCs w:val="24"/>
        </w:rPr>
        <w:t>verage mass of the five largest salmon</w:t>
      </w:r>
      <w:r w:rsidR="00B35C70">
        <w:rPr>
          <w:rFonts w:cstheme="minorHAnsi"/>
          <w:sz w:val="24"/>
          <w:szCs w:val="24"/>
        </w:rPr>
        <w:t xml:space="preserve"> </w:t>
      </w:r>
      <w:r w:rsidR="00DD507C">
        <w:rPr>
          <w:rFonts w:cstheme="minorHAnsi"/>
          <w:sz w:val="24"/>
          <w:szCs w:val="24"/>
        </w:rPr>
        <w:t xml:space="preserve">(Fig. 2), </w:t>
      </w:r>
      <w:ins w:id="117" w:author="Losee, James P (DFW)" w:date="2021-09-06T07:58:00Z">
        <w:r w:rsidR="007B44DB">
          <w:rPr>
            <w:rFonts w:cstheme="minorHAnsi"/>
            <w:sz w:val="24"/>
            <w:szCs w:val="24"/>
          </w:rPr>
          <w:t>which showed an overall decline during the time series</w:t>
        </w:r>
        <w:del w:id="118" w:author="Mark Scheuerell" w:date="2021-09-17T06:14:00Z">
          <w:r w:rsidR="007B44DB" w:rsidDel="009E5771">
            <w:rPr>
              <w:rFonts w:cstheme="minorHAnsi"/>
              <w:sz w:val="24"/>
              <w:szCs w:val="24"/>
            </w:rPr>
            <w:delText>,</w:delText>
          </w:r>
        </w:del>
      </w:ins>
      <w:ins w:id="119" w:author="Mark Scheuerell" w:date="2021-09-17T06:14:00Z">
        <w:r w:rsidR="009E5771">
          <w:rPr>
            <w:rFonts w:cstheme="minorHAnsi"/>
            <w:sz w:val="24"/>
            <w:szCs w:val="24"/>
          </w:rPr>
          <w:t>. H</w:t>
        </w:r>
      </w:ins>
      <w:ins w:id="120" w:author="Losee, James P (DFW)" w:date="2021-09-06T07:58:00Z">
        <w:del w:id="121" w:author="Mark Scheuerell" w:date="2021-09-17T06:14:00Z">
          <w:r w:rsidR="007B44DB" w:rsidDel="009E5771">
            <w:rPr>
              <w:rFonts w:cstheme="minorHAnsi"/>
              <w:sz w:val="24"/>
              <w:szCs w:val="24"/>
            </w:rPr>
            <w:delText xml:space="preserve"> </w:delText>
          </w:r>
        </w:del>
      </w:ins>
      <w:ins w:id="122" w:author="Losee, James P (DFW)" w:date="2021-09-06T07:59:00Z">
        <w:del w:id="123" w:author="Mark Scheuerell" w:date="2021-09-17T06:14:00Z">
          <w:r w:rsidR="007B44DB" w:rsidDel="009E5771">
            <w:rPr>
              <w:rFonts w:cstheme="minorHAnsi"/>
              <w:sz w:val="24"/>
              <w:szCs w:val="24"/>
            </w:rPr>
            <w:delText>h</w:delText>
          </w:r>
        </w:del>
        <w:r w:rsidR="007B44DB">
          <w:rPr>
            <w:rFonts w:cstheme="minorHAnsi"/>
            <w:sz w:val="24"/>
            <w:szCs w:val="24"/>
          </w:rPr>
          <w:t>owever</w:t>
        </w:r>
      </w:ins>
      <w:ins w:id="124" w:author="Mark Scheuerell" w:date="2021-09-17T06:14:00Z">
        <w:r w:rsidR="009E5771">
          <w:rPr>
            <w:rFonts w:cstheme="minorHAnsi"/>
            <w:sz w:val="24"/>
            <w:szCs w:val="24"/>
          </w:rPr>
          <w:t>,</w:t>
        </w:r>
      </w:ins>
      <w:ins w:id="125" w:author="Losee, James P (DFW)" w:date="2021-09-06T07:59:00Z">
        <w:r w:rsidR="007B44DB">
          <w:rPr>
            <w:rFonts w:cstheme="minorHAnsi"/>
            <w:sz w:val="24"/>
            <w:szCs w:val="24"/>
          </w:rPr>
          <w:t xml:space="preserve"> the pattern was more complex </w:t>
        </w:r>
      </w:ins>
      <w:del w:id="126" w:author="Losee, James P (DFW)" w:date="2021-09-06T07:59:00Z">
        <w:r w:rsidR="00DD507C" w:rsidDel="007B44DB">
          <w:rPr>
            <w:rFonts w:cstheme="minorHAnsi"/>
            <w:sz w:val="24"/>
            <w:szCs w:val="24"/>
          </w:rPr>
          <w:delText xml:space="preserve">but they were also evident </w:delText>
        </w:r>
      </w:del>
      <w:r w:rsidR="00DD507C">
        <w:rPr>
          <w:rFonts w:cstheme="minorHAnsi"/>
          <w:sz w:val="24"/>
          <w:szCs w:val="24"/>
        </w:rPr>
        <w:t xml:space="preserve">in </w:t>
      </w:r>
      <w:r w:rsidR="00041741">
        <w:rPr>
          <w:rFonts w:cstheme="minorHAnsi"/>
          <w:sz w:val="24"/>
          <w:szCs w:val="24"/>
        </w:rPr>
        <w:t xml:space="preserve">the </w:t>
      </w:r>
      <w:r w:rsidR="00DD507C">
        <w:rPr>
          <w:rFonts w:cstheme="minorHAnsi"/>
          <w:sz w:val="24"/>
          <w:szCs w:val="24"/>
        </w:rPr>
        <w:t xml:space="preserve">maximum size each year, </w:t>
      </w:r>
      <w:ins w:id="127" w:author="Losee, James P (DFW)" w:date="2021-09-06T08:42:00Z">
        <w:r w:rsidR="000B05D9">
          <w:rPr>
            <w:rFonts w:cstheme="minorHAnsi"/>
            <w:sz w:val="24"/>
            <w:szCs w:val="24"/>
          </w:rPr>
          <w:t xml:space="preserve">overall mean mass (Fig. 3) </w:t>
        </w:r>
      </w:ins>
      <w:r w:rsidR="00DD507C">
        <w:rPr>
          <w:rFonts w:cstheme="minorHAnsi"/>
          <w:sz w:val="24"/>
          <w:szCs w:val="24"/>
        </w:rPr>
        <w:t xml:space="preserve">and the </w:t>
      </w:r>
      <w:r w:rsidR="00041741">
        <w:rPr>
          <w:rFonts w:cstheme="minorHAnsi"/>
          <w:sz w:val="24"/>
          <w:szCs w:val="24"/>
        </w:rPr>
        <w:t xml:space="preserve">numbers caught that exceeded </w:t>
      </w:r>
      <w:r w:rsidR="00B35C70">
        <w:rPr>
          <w:rFonts w:cstheme="minorHAnsi"/>
          <w:sz w:val="24"/>
          <w:szCs w:val="24"/>
        </w:rPr>
        <w:t>5</w:t>
      </w:r>
      <w:r w:rsidR="00041741">
        <w:rPr>
          <w:rFonts w:cstheme="minorHAnsi"/>
          <w:sz w:val="24"/>
          <w:szCs w:val="24"/>
        </w:rPr>
        <w:t xml:space="preserve"> and </w:t>
      </w:r>
      <w:r w:rsidR="00B35C70">
        <w:rPr>
          <w:rFonts w:cstheme="minorHAnsi"/>
          <w:sz w:val="24"/>
          <w:szCs w:val="24"/>
        </w:rPr>
        <w:t>10</w:t>
      </w:r>
      <w:r w:rsidR="00041741">
        <w:rPr>
          <w:rFonts w:cstheme="minorHAnsi"/>
          <w:sz w:val="24"/>
          <w:szCs w:val="24"/>
        </w:rPr>
        <w:t xml:space="preserve"> pounds (</w:t>
      </w:r>
      <w:commentRangeStart w:id="128"/>
      <w:r w:rsidR="00041741">
        <w:rPr>
          <w:rFonts w:cstheme="minorHAnsi"/>
          <w:sz w:val="24"/>
          <w:szCs w:val="24"/>
        </w:rPr>
        <w:t xml:space="preserve">Fig. </w:t>
      </w:r>
      <w:r w:rsidR="00B35C70">
        <w:rPr>
          <w:rFonts w:cstheme="minorHAnsi"/>
          <w:sz w:val="24"/>
          <w:szCs w:val="24"/>
        </w:rPr>
        <w:t>S1</w:t>
      </w:r>
      <w:commentRangeEnd w:id="128"/>
      <w:r w:rsidR="000B05D9">
        <w:rPr>
          <w:rStyle w:val="CommentReference"/>
        </w:rPr>
        <w:commentReference w:id="128"/>
      </w:r>
      <w:r w:rsidR="00041741">
        <w:rPr>
          <w:rFonts w:cstheme="minorHAnsi"/>
          <w:sz w:val="24"/>
          <w:szCs w:val="24"/>
        </w:rPr>
        <w:t>)</w:t>
      </w:r>
      <w:ins w:id="129" w:author="Losee, James P (DFW)" w:date="2021-09-06T08:46:00Z">
        <w:r w:rsidR="000B05D9">
          <w:rPr>
            <w:rFonts w:cstheme="minorHAnsi"/>
            <w:sz w:val="24"/>
            <w:szCs w:val="24"/>
          </w:rPr>
          <w:t>, with a peak mass occurring in the middle of the time series in the early 1990’s</w:t>
        </w:r>
      </w:ins>
      <w:del w:id="130" w:author="Losee, James P (DFW)" w:date="2021-09-06T08:46:00Z">
        <w:r w:rsidR="00041741" w:rsidDel="000B05D9">
          <w:rPr>
            <w:rFonts w:cstheme="minorHAnsi"/>
            <w:sz w:val="24"/>
            <w:szCs w:val="24"/>
          </w:rPr>
          <w:delText>.</w:delText>
        </w:r>
      </w:del>
      <w:r w:rsidR="00041741">
        <w:rPr>
          <w:rFonts w:cstheme="minorHAnsi"/>
          <w:sz w:val="24"/>
          <w:szCs w:val="24"/>
        </w:rPr>
        <w:t xml:space="preserve"> </w:t>
      </w:r>
      <w:r w:rsidR="008466D6" w:rsidRPr="009E5771">
        <w:rPr>
          <w:rFonts w:cstheme="minorHAnsi"/>
          <w:sz w:val="24"/>
          <w:szCs w:val="24"/>
          <w:rPrChange w:id="131" w:author="Mark Scheuerell" w:date="2021-09-17T06:18:00Z">
            <w:rPr>
              <w:rFonts w:cstheme="minorHAnsi"/>
              <w:sz w:val="24"/>
              <w:szCs w:val="24"/>
              <w:highlight w:val="yellow"/>
            </w:rPr>
          </w:rPrChange>
        </w:rPr>
        <w:t>Given these large</w:t>
      </w:r>
      <w:del w:id="132" w:author="Mark Scheuerell" w:date="2021-09-17T06:18:00Z">
        <w:r w:rsidR="008466D6" w:rsidRPr="009E5771" w:rsidDel="009E5771">
          <w:rPr>
            <w:rFonts w:cstheme="minorHAnsi"/>
            <w:sz w:val="24"/>
            <w:szCs w:val="24"/>
            <w:rPrChange w:id="133" w:author="Mark Scheuerell" w:date="2021-09-17T06:18:00Z">
              <w:rPr>
                <w:rFonts w:cstheme="minorHAnsi"/>
                <w:sz w:val="24"/>
                <w:szCs w:val="24"/>
                <w:highlight w:val="yellow"/>
              </w:rPr>
            </w:rPrChange>
          </w:rPr>
          <w:delText>-scale</w:delText>
        </w:r>
      </w:del>
      <w:r w:rsidR="008466D6" w:rsidRPr="009E5771">
        <w:rPr>
          <w:rFonts w:cstheme="minorHAnsi"/>
          <w:sz w:val="24"/>
          <w:szCs w:val="24"/>
          <w:rPrChange w:id="134" w:author="Mark Scheuerell" w:date="2021-09-17T06:18:00Z">
            <w:rPr>
              <w:rFonts w:cstheme="minorHAnsi"/>
              <w:sz w:val="24"/>
              <w:szCs w:val="24"/>
              <w:highlight w:val="yellow"/>
            </w:rPr>
          </w:rPrChange>
        </w:rPr>
        <w:t xml:space="preserve"> </w:t>
      </w:r>
      <w:del w:id="135" w:author="Mark Scheuerell" w:date="2021-09-17T06:16:00Z">
        <w:r w:rsidR="008466D6" w:rsidRPr="009E5771" w:rsidDel="009E5771">
          <w:rPr>
            <w:rFonts w:cstheme="minorHAnsi"/>
            <w:sz w:val="24"/>
            <w:szCs w:val="24"/>
            <w:rPrChange w:id="136" w:author="Mark Scheuerell" w:date="2021-09-17T06:18:00Z">
              <w:rPr>
                <w:rFonts w:cstheme="minorHAnsi"/>
                <w:sz w:val="24"/>
                <w:szCs w:val="24"/>
                <w:highlight w:val="yellow"/>
              </w:rPr>
            </w:rPrChange>
          </w:rPr>
          <w:delText xml:space="preserve">changes </w:delText>
        </w:r>
      </w:del>
      <w:ins w:id="137" w:author="Mark Scheuerell" w:date="2021-09-17T06:16:00Z">
        <w:r w:rsidR="009E5771" w:rsidRPr="009E5771">
          <w:rPr>
            <w:rFonts w:cstheme="minorHAnsi"/>
            <w:sz w:val="24"/>
            <w:szCs w:val="24"/>
            <w:rPrChange w:id="138" w:author="Mark Scheuerell" w:date="2021-09-17T06:18:00Z">
              <w:rPr>
                <w:rFonts w:cstheme="minorHAnsi"/>
                <w:sz w:val="24"/>
                <w:szCs w:val="24"/>
                <w:highlight w:val="yellow"/>
              </w:rPr>
            </w:rPrChange>
          </w:rPr>
          <w:t>shifts</w:t>
        </w:r>
        <w:r w:rsidR="009E5771" w:rsidRPr="009E5771">
          <w:rPr>
            <w:rFonts w:cstheme="minorHAnsi"/>
            <w:sz w:val="24"/>
            <w:szCs w:val="24"/>
            <w:rPrChange w:id="139" w:author="Mark Scheuerell" w:date="2021-09-17T06:18:00Z">
              <w:rPr>
                <w:rFonts w:cstheme="minorHAnsi"/>
                <w:sz w:val="24"/>
                <w:szCs w:val="24"/>
                <w:highlight w:val="yellow"/>
              </w:rPr>
            </w:rPrChange>
          </w:rPr>
          <w:t xml:space="preserve"> </w:t>
        </w:r>
      </w:ins>
      <w:r w:rsidR="008466D6" w:rsidRPr="009E5771">
        <w:rPr>
          <w:rFonts w:cstheme="minorHAnsi"/>
          <w:sz w:val="24"/>
          <w:szCs w:val="24"/>
          <w:rPrChange w:id="140" w:author="Mark Scheuerell" w:date="2021-09-17T06:18:00Z">
            <w:rPr>
              <w:rFonts w:cstheme="minorHAnsi"/>
              <w:sz w:val="24"/>
              <w:szCs w:val="24"/>
              <w:highlight w:val="yellow"/>
            </w:rPr>
          </w:rPrChange>
        </w:rPr>
        <w:t xml:space="preserve">in fish mass over time, it was perhaps expected that we did not find any data support for a </w:t>
      </w:r>
      <w:del w:id="141" w:author="Mark Scheuerell" w:date="2021-09-17T06:16:00Z">
        <w:r w:rsidR="008466D6" w:rsidRPr="009E5771" w:rsidDel="009E5771">
          <w:rPr>
            <w:rFonts w:cstheme="minorHAnsi"/>
            <w:sz w:val="24"/>
            <w:szCs w:val="24"/>
            <w:rPrChange w:id="142" w:author="Mark Scheuerell" w:date="2021-09-17T06:18:00Z">
              <w:rPr>
                <w:rFonts w:cstheme="minorHAnsi"/>
                <w:sz w:val="24"/>
                <w:szCs w:val="24"/>
                <w:highlight w:val="yellow"/>
              </w:rPr>
            </w:rPrChange>
          </w:rPr>
          <w:delText xml:space="preserve">random walk </w:delText>
        </w:r>
      </w:del>
      <w:r w:rsidR="008466D6" w:rsidRPr="009E5771">
        <w:rPr>
          <w:rFonts w:cstheme="minorHAnsi"/>
          <w:sz w:val="24"/>
          <w:szCs w:val="24"/>
          <w:rPrChange w:id="143" w:author="Mark Scheuerell" w:date="2021-09-17T06:18:00Z">
            <w:rPr>
              <w:rFonts w:cstheme="minorHAnsi"/>
              <w:sz w:val="24"/>
              <w:szCs w:val="24"/>
              <w:highlight w:val="yellow"/>
            </w:rPr>
          </w:rPrChange>
        </w:rPr>
        <w:t xml:space="preserve">model that included a </w:t>
      </w:r>
      <w:ins w:id="144" w:author="Mark Scheuerell" w:date="2021-09-17T06:18:00Z">
        <w:r w:rsidR="009E5771">
          <w:rPr>
            <w:rFonts w:cstheme="minorHAnsi"/>
            <w:sz w:val="24"/>
            <w:szCs w:val="24"/>
          </w:rPr>
          <w:t xml:space="preserve">single </w:t>
        </w:r>
      </w:ins>
      <w:r w:rsidR="008466D6" w:rsidRPr="009E5771">
        <w:rPr>
          <w:rFonts w:cstheme="minorHAnsi"/>
          <w:sz w:val="24"/>
          <w:szCs w:val="24"/>
          <w:rPrChange w:id="145" w:author="Mark Scheuerell" w:date="2021-09-17T06:18:00Z">
            <w:rPr>
              <w:rFonts w:cstheme="minorHAnsi"/>
              <w:sz w:val="24"/>
              <w:szCs w:val="24"/>
              <w:highlight w:val="yellow"/>
            </w:rPr>
          </w:rPrChange>
        </w:rPr>
        <w:t xml:space="preserve">systematic </w:t>
      </w:r>
      <w:del w:id="146" w:author="Mark Scheuerell" w:date="2021-09-17T06:16:00Z">
        <w:r w:rsidR="008466D6" w:rsidRPr="009E5771" w:rsidDel="009E5771">
          <w:rPr>
            <w:rFonts w:cstheme="minorHAnsi"/>
            <w:sz w:val="24"/>
            <w:szCs w:val="24"/>
            <w:rPrChange w:id="147" w:author="Mark Scheuerell" w:date="2021-09-17T06:18:00Z">
              <w:rPr>
                <w:rFonts w:cstheme="minorHAnsi"/>
                <w:sz w:val="24"/>
                <w:szCs w:val="24"/>
                <w:highlight w:val="yellow"/>
              </w:rPr>
            </w:rPrChange>
          </w:rPr>
          <w:lastRenderedPageBreak/>
          <w:delText xml:space="preserve">bias in the </w:delText>
        </w:r>
      </w:del>
      <w:r w:rsidR="008466D6" w:rsidRPr="009E5771">
        <w:rPr>
          <w:rFonts w:cstheme="minorHAnsi"/>
          <w:sz w:val="24"/>
          <w:szCs w:val="24"/>
          <w:rPrChange w:id="148" w:author="Mark Scheuerell" w:date="2021-09-17T06:18:00Z">
            <w:rPr>
              <w:rFonts w:cstheme="minorHAnsi"/>
              <w:sz w:val="24"/>
              <w:szCs w:val="24"/>
              <w:highlight w:val="yellow"/>
            </w:rPr>
          </w:rPrChange>
        </w:rPr>
        <w:t xml:space="preserve">trend </w:t>
      </w:r>
      <w:del w:id="149" w:author="Mark Scheuerell" w:date="2021-09-17T06:16:00Z">
        <w:r w:rsidR="008466D6" w:rsidRPr="009E5771" w:rsidDel="009E5771">
          <w:rPr>
            <w:rFonts w:cstheme="minorHAnsi"/>
            <w:sz w:val="24"/>
            <w:szCs w:val="24"/>
            <w:rPrChange w:id="150" w:author="Mark Scheuerell" w:date="2021-09-17T06:18:00Z">
              <w:rPr>
                <w:rFonts w:cstheme="minorHAnsi"/>
                <w:sz w:val="24"/>
                <w:szCs w:val="24"/>
                <w:highlight w:val="yellow"/>
              </w:rPr>
            </w:rPrChange>
          </w:rPr>
          <w:delText xml:space="preserve">of </w:delText>
        </w:r>
      </w:del>
      <w:ins w:id="151" w:author="Mark Scheuerell" w:date="2021-09-17T06:16:00Z">
        <w:r w:rsidR="009E5771" w:rsidRPr="009E5771">
          <w:rPr>
            <w:rFonts w:cstheme="minorHAnsi"/>
            <w:sz w:val="24"/>
            <w:szCs w:val="24"/>
            <w:rPrChange w:id="152" w:author="Mark Scheuerell" w:date="2021-09-17T06:18:00Z">
              <w:rPr>
                <w:rFonts w:cstheme="minorHAnsi"/>
                <w:sz w:val="24"/>
                <w:szCs w:val="24"/>
                <w:highlight w:val="yellow"/>
              </w:rPr>
            </w:rPrChange>
          </w:rPr>
          <w:t>in</w:t>
        </w:r>
        <w:r w:rsidR="009E5771" w:rsidRPr="009E5771">
          <w:rPr>
            <w:rFonts w:cstheme="minorHAnsi"/>
            <w:sz w:val="24"/>
            <w:szCs w:val="24"/>
            <w:rPrChange w:id="153" w:author="Mark Scheuerell" w:date="2021-09-17T06:18:00Z">
              <w:rPr>
                <w:rFonts w:cstheme="minorHAnsi"/>
                <w:sz w:val="24"/>
                <w:szCs w:val="24"/>
                <w:highlight w:val="yellow"/>
              </w:rPr>
            </w:rPrChange>
          </w:rPr>
          <w:t xml:space="preserve"> </w:t>
        </w:r>
      </w:ins>
      <w:del w:id="154" w:author="Mark Scheuerell" w:date="2021-09-17T06:17:00Z">
        <w:r w:rsidR="008466D6" w:rsidRPr="009E5771" w:rsidDel="009E5771">
          <w:rPr>
            <w:rFonts w:cstheme="minorHAnsi"/>
            <w:sz w:val="24"/>
            <w:szCs w:val="24"/>
            <w:rPrChange w:id="155" w:author="Mark Scheuerell" w:date="2021-09-17T06:18:00Z">
              <w:rPr>
                <w:rFonts w:cstheme="minorHAnsi"/>
                <w:sz w:val="24"/>
                <w:szCs w:val="24"/>
                <w:highlight w:val="yellow"/>
              </w:rPr>
            </w:rPrChange>
          </w:rPr>
          <w:delText>log-mass</w:delText>
        </w:r>
      </w:del>
      <w:ins w:id="156" w:author="Mark Scheuerell" w:date="2021-09-17T06:17:00Z">
        <w:r w:rsidR="009E5771" w:rsidRPr="009E5771">
          <w:rPr>
            <w:rFonts w:cstheme="minorHAnsi"/>
            <w:sz w:val="24"/>
            <w:szCs w:val="24"/>
            <w:rPrChange w:id="157" w:author="Mark Scheuerell" w:date="2021-09-17T06:18:00Z">
              <w:rPr>
                <w:rFonts w:cstheme="minorHAnsi"/>
                <w:sz w:val="24"/>
                <w:szCs w:val="24"/>
                <w:highlight w:val="yellow"/>
              </w:rPr>
            </w:rPrChange>
          </w:rPr>
          <w:t>size</w:t>
        </w:r>
      </w:ins>
      <w:r w:rsidR="008466D6" w:rsidRPr="009E5771">
        <w:rPr>
          <w:rFonts w:cstheme="minorHAnsi"/>
          <w:sz w:val="24"/>
          <w:szCs w:val="24"/>
          <w:rPrChange w:id="158" w:author="Mark Scheuerell" w:date="2021-09-17T06:18:00Z">
            <w:rPr>
              <w:rFonts w:cstheme="minorHAnsi"/>
              <w:sz w:val="24"/>
              <w:szCs w:val="24"/>
              <w:highlight w:val="yellow"/>
            </w:rPr>
          </w:rPrChange>
        </w:rPr>
        <w:t xml:space="preserve"> over the entire time period; the </w:t>
      </w:r>
      <w:proofErr w:type="spellStart"/>
      <w:r w:rsidR="008466D6" w:rsidRPr="009E5771">
        <w:rPr>
          <w:rFonts w:cstheme="minorHAnsi"/>
          <w:sz w:val="24"/>
          <w:szCs w:val="24"/>
          <w:rPrChange w:id="159" w:author="Mark Scheuerell" w:date="2021-09-17T06:18:00Z">
            <w:rPr>
              <w:rFonts w:cstheme="minorHAnsi"/>
              <w:sz w:val="24"/>
              <w:szCs w:val="24"/>
              <w:highlight w:val="yellow"/>
            </w:rPr>
          </w:rPrChange>
        </w:rPr>
        <w:t>AICc</w:t>
      </w:r>
      <w:proofErr w:type="spellEnd"/>
      <w:r w:rsidR="008466D6" w:rsidRPr="009E5771">
        <w:rPr>
          <w:rFonts w:cstheme="minorHAnsi"/>
          <w:sz w:val="24"/>
          <w:szCs w:val="24"/>
          <w:rPrChange w:id="160" w:author="Mark Scheuerell" w:date="2021-09-17T06:18:00Z">
            <w:rPr>
              <w:rFonts w:cstheme="minorHAnsi"/>
              <w:sz w:val="24"/>
              <w:szCs w:val="24"/>
              <w:highlight w:val="yellow"/>
            </w:rPr>
          </w:rPrChange>
        </w:rPr>
        <w:t xml:space="preserve"> for the unbiased random walk was ~0.6 units lower than that for the biased random walk.</w:t>
      </w:r>
      <w:del w:id="161" w:author="Mark Scheuerell" w:date="2021-09-17T06:17:00Z">
        <w:r w:rsidR="00A62925" w:rsidDel="009E5771">
          <w:rPr>
            <w:rFonts w:cstheme="minorHAnsi"/>
            <w:sz w:val="24"/>
            <w:szCs w:val="24"/>
          </w:rPr>
          <w:delText xml:space="preserve"> </w:delText>
        </w:r>
        <w:r w:rsidR="00A62925" w:rsidRPr="00A62925" w:rsidDel="009E5771">
          <w:rPr>
            <w:rFonts w:cstheme="minorHAnsi"/>
            <w:sz w:val="24"/>
            <w:szCs w:val="24"/>
            <w:highlight w:val="yellow"/>
          </w:rPr>
          <w:delText>Mark – might you be able to also paraphrase the result in a manner more or less like this, “Thus there was neither no change in size at all, or a single downward trend in size. Rather, the data indicated stanzas of increase and decrease.” Or whatever seems correct.</w:delText>
        </w:r>
      </w:del>
    </w:p>
    <w:p w14:paraId="2E9B26A4" w14:textId="73DE1F8A" w:rsidR="00F06CA9" w:rsidRDefault="004307BE" w:rsidP="004307BE">
      <w:pPr>
        <w:spacing w:after="0" w:line="480" w:lineRule="auto"/>
        <w:ind w:firstLine="720"/>
        <w:rPr>
          <w:rFonts w:cstheme="minorHAnsi"/>
          <w:sz w:val="24"/>
          <w:szCs w:val="24"/>
        </w:rPr>
      </w:pPr>
      <w:r>
        <w:rPr>
          <w:rFonts w:cstheme="minorHAnsi"/>
          <w:iCs/>
          <w:sz w:val="24"/>
          <w:szCs w:val="24"/>
        </w:rPr>
        <w:t>During the period from 1970 to 2014, o</w:t>
      </w:r>
      <w:r w:rsidR="008466D6">
        <w:rPr>
          <w:rFonts w:cstheme="minorHAnsi"/>
          <w:iCs/>
          <w:sz w:val="24"/>
          <w:szCs w:val="24"/>
        </w:rPr>
        <w:t xml:space="preserve">bserved changes in the mass of fish from the </w:t>
      </w:r>
      <w:proofErr w:type="spellStart"/>
      <w:r w:rsidR="008466D6">
        <w:rPr>
          <w:rFonts w:cstheme="minorHAnsi"/>
          <w:iCs/>
          <w:sz w:val="24"/>
          <w:szCs w:val="24"/>
        </w:rPr>
        <w:t>Tengu</w:t>
      </w:r>
      <w:proofErr w:type="spellEnd"/>
      <w:r w:rsidR="008466D6">
        <w:rPr>
          <w:rFonts w:cstheme="minorHAnsi"/>
          <w:iCs/>
          <w:sz w:val="24"/>
          <w:szCs w:val="24"/>
        </w:rPr>
        <w:t xml:space="preserve"> Derby were not similarly reflected in the mean size of fish caught in the WDFW purse seine survey</w:t>
      </w:r>
      <w:r>
        <w:rPr>
          <w:rFonts w:cstheme="minorHAnsi"/>
          <w:iCs/>
          <w:sz w:val="24"/>
          <w:szCs w:val="24"/>
        </w:rPr>
        <w:t>, despite some similarities in fish mass from the late 1980s to the late 1990s</w:t>
      </w:r>
      <w:r w:rsidR="008466D6">
        <w:rPr>
          <w:rFonts w:cstheme="minorHAnsi"/>
          <w:iCs/>
          <w:sz w:val="24"/>
          <w:szCs w:val="24"/>
        </w:rPr>
        <w:t xml:space="preserve"> (Fig. 3). </w:t>
      </w:r>
      <w:r w:rsidR="00EB4E3C">
        <w:rPr>
          <w:rFonts w:cstheme="minorHAnsi"/>
          <w:iCs/>
          <w:sz w:val="24"/>
          <w:szCs w:val="24"/>
        </w:rPr>
        <w:t xml:space="preserve">Models with only one underlying state had </w:t>
      </w:r>
      <w:proofErr w:type="spellStart"/>
      <w:r w:rsidR="00EB4E3C">
        <w:rPr>
          <w:rFonts w:cstheme="minorHAnsi"/>
          <w:iCs/>
          <w:sz w:val="24"/>
          <w:szCs w:val="24"/>
        </w:rPr>
        <w:t>AICc</w:t>
      </w:r>
      <w:proofErr w:type="spellEnd"/>
      <w:r w:rsidR="00EB4E3C">
        <w:rPr>
          <w:rFonts w:cstheme="minorHAnsi"/>
          <w:iCs/>
          <w:sz w:val="24"/>
          <w:szCs w:val="24"/>
        </w:rPr>
        <w:t xml:space="preserve"> values that were about 35 units greater than models with two unique states. Furthermore, although the mean fish mass from the WDFW surveys appeared to generally decrease over the period of record, we found minimal data support for a model with a consistent downward bias in either time series (</w:t>
      </w:r>
      <w:ins w:id="162" w:author="Mark Scheuerell" w:date="2021-09-17T06:19:00Z">
        <w:r w:rsidR="005523D0">
          <w:rPr>
            <w:rFonts w:cstheme="minorHAnsi"/>
            <w:iCs/>
            <w:sz w:val="24"/>
            <w:szCs w:val="24"/>
          </w:rPr>
          <w:t xml:space="preserve">i.e., </w:t>
        </w:r>
      </w:ins>
      <w:del w:id="163" w:author="Mark Scheuerell" w:date="2021-09-17T06:20:00Z">
        <w:r w:rsidR="00EB4E3C" w:rsidDel="005523D0">
          <w:rPr>
            <w:rFonts w:cstheme="minorHAnsi"/>
            <w:iCs/>
            <w:sz w:val="24"/>
            <w:szCs w:val="24"/>
          </w:rPr>
          <w:delText xml:space="preserve">AICc for </w:delText>
        </w:r>
      </w:del>
      <w:r w:rsidR="00EB4E3C">
        <w:rPr>
          <w:rFonts w:cstheme="minorHAnsi"/>
          <w:iCs/>
          <w:sz w:val="24"/>
          <w:szCs w:val="24"/>
        </w:rPr>
        <w:t xml:space="preserve">the model with biases </w:t>
      </w:r>
      <w:del w:id="164" w:author="Mark Scheuerell" w:date="2021-09-17T06:20:00Z">
        <w:r w:rsidR="00EB4E3C" w:rsidDel="005523D0">
          <w:rPr>
            <w:rFonts w:cstheme="minorHAnsi"/>
            <w:iCs/>
            <w:sz w:val="24"/>
            <w:szCs w:val="24"/>
          </w:rPr>
          <w:delText>was -57;</w:delText>
        </w:r>
      </w:del>
      <w:ins w:id="165" w:author="Mark Scheuerell" w:date="2021-09-17T06:20:00Z">
        <w:r w:rsidR="005523D0">
          <w:rPr>
            <w:rFonts w:cstheme="minorHAnsi"/>
            <w:iCs/>
            <w:sz w:val="24"/>
            <w:szCs w:val="24"/>
          </w:rPr>
          <w:t>had an</w:t>
        </w:r>
      </w:ins>
      <w:r w:rsidR="00EB4E3C">
        <w:rPr>
          <w:rFonts w:cstheme="minorHAnsi"/>
          <w:iCs/>
          <w:sz w:val="24"/>
          <w:szCs w:val="24"/>
        </w:rPr>
        <w:t xml:space="preserve"> </w:t>
      </w:r>
      <w:proofErr w:type="spellStart"/>
      <w:r w:rsidR="00EB4E3C">
        <w:rPr>
          <w:rFonts w:cstheme="minorHAnsi"/>
          <w:iCs/>
          <w:sz w:val="24"/>
          <w:szCs w:val="24"/>
        </w:rPr>
        <w:t>AICc</w:t>
      </w:r>
      <w:proofErr w:type="spellEnd"/>
      <w:r w:rsidR="00EB4E3C">
        <w:rPr>
          <w:rFonts w:cstheme="minorHAnsi"/>
          <w:iCs/>
          <w:sz w:val="24"/>
          <w:szCs w:val="24"/>
        </w:rPr>
        <w:t xml:space="preserve"> </w:t>
      </w:r>
      <w:del w:id="166" w:author="Mark Scheuerell" w:date="2021-09-17T06:20:00Z">
        <w:r w:rsidR="00EB4E3C" w:rsidDel="005523D0">
          <w:rPr>
            <w:rFonts w:cstheme="minorHAnsi"/>
            <w:iCs/>
            <w:sz w:val="24"/>
            <w:szCs w:val="24"/>
          </w:rPr>
          <w:delText>for the model without a bias was -56</w:delText>
        </w:r>
      </w:del>
      <w:ins w:id="167" w:author="Mark Scheuerell" w:date="2021-09-17T06:20:00Z">
        <w:r w:rsidR="005523D0">
          <w:rPr>
            <w:rFonts w:cstheme="minorHAnsi"/>
            <w:iCs/>
            <w:sz w:val="24"/>
            <w:szCs w:val="24"/>
          </w:rPr>
          <w:t>value that was 1 unit less than the model without bias terms</w:t>
        </w:r>
      </w:ins>
      <w:r w:rsidR="00EB4E3C">
        <w:rPr>
          <w:rFonts w:cstheme="minorHAnsi"/>
          <w:iCs/>
          <w:sz w:val="24"/>
          <w:szCs w:val="24"/>
        </w:rPr>
        <w:t>).</w:t>
      </w: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6B8322E9" w14:textId="782D43E4" w:rsidR="00994D99" w:rsidRDefault="006663BE" w:rsidP="00175A04">
      <w:pPr>
        <w:spacing w:after="0" w:line="480" w:lineRule="auto"/>
        <w:rPr>
          <w:rFonts w:cstheme="minorHAnsi"/>
          <w:sz w:val="24"/>
          <w:szCs w:val="24"/>
        </w:rPr>
      </w:pPr>
      <w:r>
        <w:rPr>
          <w:rFonts w:cstheme="minorHAnsi"/>
          <w:sz w:val="24"/>
          <w:szCs w:val="24"/>
        </w:rPr>
        <w:t xml:space="preserve">The </w:t>
      </w:r>
      <w:del w:id="168" w:author="Mark Scheuerell" w:date="2021-09-17T06:21:00Z">
        <w:r w:rsidDel="00325FBD">
          <w:rPr>
            <w:rFonts w:cstheme="minorHAnsi"/>
            <w:sz w:val="24"/>
            <w:szCs w:val="24"/>
          </w:rPr>
          <w:delText>salient results</w:delText>
        </w:r>
      </w:del>
      <w:ins w:id="169" w:author="Mark Scheuerell" w:date="2021-09-17T06:21:00Z">
        <w:r w:rsidR="00325FBD">
          <w:rPr>
            <w:rFonts w:cstheme="minorHAnsi"/>
            <w:sz w:val="24"/>
            <w:szCs w:val="24"/>
          </w:rPr>
          <w:t>data</w:t>
        </w:r>
      </w:ins>
      <w:r>
        <w:rPr>
          <w:rFonts w:cstheme="minorHAnsi"/>
          <w:sz w:val="24"/>
          <w:szCs w:val="24"/>
        </w:rPr>
        <w:t xml:space="preserve"> from the </w:t>
      </w:r>
      <w:proofErr w:type="spellStart"/>
      <w:r>
        <w:rPr>
          <w:rFonts w:cstheme="minorHAnsi"/>
          <w:sz w:val="24"/>
          <w:szCs w:val="24"/>
        </w:rPr>
        <w:t>Tengu</w:t>
      </w:r>
      <w:proofErr w:type="spellEnd"/>
      <w:r>
        <w:rPr>
          <w:rFonts w:cstheme="minorHAnsi"/>
          <w:sz w:val="24"/>
          <w:szCs w:val="24"/>
        </w:rPr>
        <w:t xml:space="preserve"> Derby </w:t>
      </w:r>
      <w:del w:id="170" w:author="Mark Scheuerell" w:date="2021-09-17T06:21:00Z">
        <w:r w:rsidDel="00325FBD">
          <w:rPr>
            <w:rFonts w:cstheme="minorHAnsi"/>
            <w:sz w:val="24"/>
            <w:szCs w:val="24"/>
          </w:rPr>
          <w:delText>were the</w:delText>
        </w:r>
      </w:del>
      <w:ins w:id="171" w:author="Mark Scheuerell" w:date="2021-09-17T06:21:00Z">
        <w:r w:rsidR="00325FBD">
          <w:rPr>
            <w:rFonts w:cstheme="minorHAnsi"/>
            <w:sz w:val="24"/>
            <w:szCs w:val="24"/>
          </w:rPr>
          <w:t>showed a</w:t>
        </w:r>
      </w:ins>
      <w:r>
        <w:rPr>
          <w:rFonts w:cstheme="minorHAnsi"/>
          <w:sz w:val="24"/>
          <w:szCs w:val="24"/>
        </w:rPr>
        <w:t xml:space="preserve"> decline in </w:t>
      </w:r>
      <w:r w:rsidR="009C13D9">
        <w:rPr>
          <w:rFonts w:cstheme="minorHAnsi"/>
          <w:sz w:val="24"/>
          <w:szCs w:val="24"/>
        </w:rPr>
        <w:t xml:space="preserve">average mass </w:t>
      </w:r>
      <w:r>
        <w:rPr>
          <w:rFonts w:cstheme="minorHAnsi"/>
          <w:sz w:val="24"/>
          <w:szCs w:val="24"/>
        </w:rPr>
        <w:t>of the five largest fish</w:t>
      </w:r>
      <w:r w:rsidR="009C13D9">
        <w:rPr>
          <w:rFonts w:cstheme="minorHAnsi"/>
          <w:sz w:val="24"/>
          <w:szCs w:val="24"/>
        </w:rPr>
        <w:t xml:space="preserve"> (also evident in</w:t>
      </w:r>
      <w:r>
        <w:rPr>
          <w:rFonts w:cstheme="minorHAnsi"/>
          <w:sz w:val="24"/>
          <w:szCs w:val="24"/>
        </w:rPr>
        <w:t xml:space="preserve"> the numbers </w:t>
      </w:r>
      <w:r w:rsidR="00753954">
        <w:rPr>
          <w:rFonts w:cstheme="minorHAnsi"/>
          <w:sz w:val="24"/>
          <w:szCs w:val="24"/>
        </w:rPr>
        <w:t xml:space="preserve">caught greater than </w:t>
      </w:r>
      <w:r>
        <w:rPr>
          <w:rFonts w:cstheme="minorHAnsi"/>
          <w:sz w:val="24"/>
          <w:szCs w:val="24"/>
        </w:rPr>
        <w:t>5 and 10 pounds each year</w:t>
      </w:r>
      <w:r w:rsidR="009C13D9">
        <w:rPr>
          <w:rFonts w:cstheme="minorHAnsi"/>
          <w:sz w:val="24"/>
          <w:szCs w:val="24"/>
        </w:rPr>
        <w:t>)</w:t>
      </w:r>
      <w:r>
        <w:rPr>
          <w:rFonts w:cstheme="minorHAnsi"/>
          <w:sz w:val="24"/>
          <w:szCs w:val="24"/>
        </w:rPr>
        <w:t xml:space="preserve">, from the </w:t>
      </w:r>
      <w:r w:rsidR="009C13D9">
        <w:rPr>
          <w:rFonts w:cstheme="minorHAnsi"/>
          <w:sz w:val="24"/>
          <w:szCs w:val="24"/>
        </w:rPr>
        <w:t xml:space="preserve">first records </w:t>
      </w:r>
      <w:r>
        <w:rPr>
          <w:rFonts w:cstheme="minorHAnsi"/>
          <w:sz w:val="24"/>
          <w:szCs w:val="24"/>
        </w:rPr>
        <w:t xml:space="preserve">in the mid-late 1940s to a low about 1980. This </w:t>
      </w:r>
      <w:r w:rsidR="009C13D9">
        <w:rPr>
          <w:rFonts w:cstheme="minorHAnsi"/>
          <w:sz w:val="24"/>
          <w:szCs w:val="24"/>
        </w:rPr>
        <w:t xml:space="preserve">initial </w:t>
      </w:r>
      <w:r>
        <w:rPr>
          <w:rFonts w:cstheme="minorHAnsi"/>
          <w:sz w:val="24"/>
          <w:szCs w:val="24"/>
        </w:rPr>
        <w:t xml:space="preserve">decline mirrored that reported </w:t>
      </w:r>
      <w:r w:rsidR="009C13D9">
        <w:rPr>
          <w:rFonts w:cstheme="minorHAnsi"/>
          <w:sz w:val="24"/>
          <w:szCs w:val="24"/>
        </w:rPr>
        <w:t>by</w:t>
      </w:r>
      <w:r>
        <w:rPr>
          <w:rFonts w:cstheme="minorHAnsi"/>
          <w:sz w:val="24"/>
          <w:szCs w:val="24"/>
        </w:rPr>
        <w:t xml:space="preserve"> </w:t>
      </w:r>
      <w:r>
        <w:rPr>
          <w:rFonts w:cstheme="minorHAnsi"/>
          <w:sz w:val="24"/>
          <w:szCs w:val="24"/>
        </w:rPr>
        <w:fldChar w:fldCharType="begin"/>
      </w:r>
      <w:r w:rsidR="009C13D9">
        <w:rPr>
          <w:rFonts w:cstheme="minorHAnsi"/>
          <w:sz w:val="24"/>
          <w:szCs w:val="24"/>
        </w:rPr>
        <w:instrText xml:space="preserve"> ADDIN EN.CITE &lt;EndNote&gt;&lt;Cite AuthorYear="1"&gt;&lt;Author&gt;Ricker&lt;/Author&gt;&lt;Year&gt;1981&lt;/Year&gt;&lt;RecNum&gt;2518&lt;/RecNum&gt;&lt;DisplayText&gt;Ricker (1981)&lt;/DisplayText&gt;&lt;record&gt;&lt;rec-number&gt;2518&lt;/rec-number&gt;&lt;foreign-keys&gt;&lt;key app="EN" db-id="pa2rd55p5t29rkezf59x9asssx9epef0ese0"&gt;2518&lt;/key&gt;&lt;/foreign-keys&gt;&lt;ref-type name="Journal Article"&gt;17&lt;/ref-type&gt;&lt;contributors&gt;&lt;authors&gt;&lt;author&gt;Ricker, W E&lt;/author&gt;&lt;/authors&gt;&lt;/contributors&gt;&lt;titles&gt;&lt;title&gt;Changes in the average size and average age of Pacific salmon&lt;/title&gt;&lt;secondary-title&gt;Canadian Journal of Fisheries and Aquatic Sciences&lt;/secondary-title&gt;&lt;/titles&gt;&lt;periodical&gt;&lt;full-title&gt;Canadian Journal of Fisheries and Aquatic Sciences&lt;/full-title&gt;&lt;/periodical&gt;&lt;pages&gt;1636-1656&lt;/pages&gt;&lt;volume&gt;38&lt;/volume&gt;&lt;dates&gt;&lt;year&gt;1981&lt;/year&gt;&lt;/dates&gt;&lt;label&gt;feeding at sea, age and life history&lt;/label&gt;&lt;urls&gt;&lt;/urls&gt;&lt;/record&gt;&lt;/Cite&gt;&lt;/EndNote&gt;</w:instrText>
      </w:r>
      <w:r>
        <w:rPr>
          <w:rFonts w:cstheme="minorHAnsi"/>
          <w:sz w:val="24"/>
          <w:szCs w:val="24"/>
        </w:rPr>
        <w:fldChar w:fldCharType="separate"/>
      </w:r>
      <w:r w:rsidR="009C6D45">
        <w:fldChar w:fldCharType="begin"/>
      </w:r>
      <w:r w:rsidR="009C6D45">
        <w:instrText xml:space="preserve"> HYPERLINK \l "_ENREF_30" \o "Ricker, 1981 #2518" </w:instrText>
      </w:r>
      <w:r w:rsidR="009C6D45">
        <w:fldChar w:fldCharType="separate"/>
      </w:r>
      <w:r w:rsidR="00C3468A">
        <w:rPr>
          <w:rFonts w:cstheme="minorHAnsi"/>
          <w:noProof/>
          <w:sz w:val="24"/>
          <w:szCs w:val="24"/>
        </w:rPr>
        <w:t>Ricker (1981</w:t>
      </w:r>
      <w:r w:rsidR="009C6D45">
        <w:rPr>
          <w:rFonts w:cstheme="minorHAnsi"/>
          <w:noProof/>
          <w:sz w:val="24"/>
          <w:szCs w:val="24"/>
        </w:rPr>
        <w:fldChar w:fldCharType="end"/>
      </w:r>
      <w:r w:rsidR="009C13D9">
        <w:rPr>
          <w:rFonts w:cstheme="minorHAnsi"/>
          <w:noProof/>
          <w:sz w:val="24"/>
          <w:szCs w:val="24"/>
        </w:rPr>
        <w:t>)</w:t>
      </w:r>
      <w:r>
        <w:rPr>
          <w:rFonts w:cstheme="minorHAnsi"/>
          <w:sz w:val="24"/>
          <w:szCs w:val="24"/>
        </w:rPr>
        <w:fldChar w:fldCharType="end"/>
      </w:r>
      <w:r w:rsidR="000412C3">
        <w:rPr>
          <w:rFonts w:cstheme="minorHAnsi"/>
          <w:sz w:val="24"/>
          <w:szCs w:val="24"/>
        </w:rPr>
        <w:t xml:space="preserve"> for several regions along the British Columbia coast</w:t>
      </w:r>
      <w:r w:rsidR="009C13D9">
        <w:rPr>
          <w:rFonts w:cstheme="minorHAnsi"/>
          <w:sz w:val="24"/>
          <w:szCs w:val="24"/>
        </w:rPr>
        <w:t>. Subsequent investigations in British Columbia reported an increase in Chinook salmon average mass from th</w:t>
      </w:r>
      <w:r w:rsidR="00AA0A83">
        <w:rPr>
          <w:rFonts w:cstheme="minorHAnsi"/>
          <w:sz w:val="24"/>
          <w:szCs w:val="24"/>
        </w:rPr>
        <w:t>at low period</w:t>
      </w:r>
      <w:r w:rsidR="009C13D9">
        <w:rPr>
          <w:rFonts w:cstheme="minorHAnsi"/>
          <w:sz w:val="24"/>
          <w:szCs w:val="24"/>
        </w:rPr>
        <w:t xml:space="preserve"> to a high around 1990-2000 </w:t>
      </w:r>
      <w:r w:rsidR="009C13D9">
        <w:rPr>
          <w:rFonts w:cstheme="minorHAnsi"/>
          <w:sz w:val="24"/>
          <w:szCs w:val="24"/>
        </w:rPr>
        <w:fldChar w:fldCharType="begin"/>
      </w:r>
      <w:r w:rsidR="009C13D9">
        <w:rPr>
          <w:rFonts w:cstheme="minorHAnsi"/>
          <w:sz w:val="24"/>
          <w:szCs w:val="24"/>
        </w:rPr>
        <w:instrText xml:space="preserve"> ADDIN EN.CITE &lt;EndNote&gt;&lt;Cite&gt;&lt;Author&gt;Bigler&lt;/Author&gt;&lt;Year&gt;1996&lt;/Year&gt;&lt;RecNum&gt;1747&lt;/RecNum&gt;&lt;DisplayText&gt;(Bigler et al. 1996)&lt;/DisplayText&gt;&lt;record&gt;&lt;rec-number&gt;1747&lt;/rec-number&gt;&lt;foreign-keys&gt;&lt;key app="EN" db-id="pa2rd55p5t29rkezf59x9asssx9epef0ese0"&gt;1747&lt;/key&gt;&lt;/foreign-keys&gt;&lt;ref-type name="Journal Article"&gt;17&lt;/ref-type&gt;&lt;contributors&gt;&lt;authors&gt;&lt;author&gt;Bigler, B S&lt;/author&gt;&lt;author&gt;Welch, D W&lt;/author&gt;&lt;author&gt;Helle, J H&lt;/author&gt;&lt;/authors&gt;&lt;/contributors&gt;&lt;titles&gt;&lt;title&gt;&lt;style face="normal" font="default" size="100%"&gt;A review of size trends among North Pacific salmon (&lt;/style&gt;&lt;style face="italic" font="default" size="100%"&gt;Oncorhynchus&lt;/style&gt;&lt;style face="normal" font="default" size="100%"&gt; spp.)&lt;/style&gt;&lt;/title&gt;&lt;secondary-title&gt;Canadian Journal of Fisheries and Aquatic Sciences&lt;/secondary-title&gt;&lt;/titles&gt;&lt;periodical&gt;&lt;full-title&gt;Canadian Journal of Fisheries and Aquatic Sciences&lt;/full-title&gt;&lt;/periodical&gt;&lt;pages&gt;455-465&lt;/pages&gt;&lt;volume&gt;53&lt;/volume&gt;&lt;dates&gt;&lt;year&gt;1996&lt;/year&gt;&lt;/dates&gt;&lt;label&gt;age and life history, feeding at sea&lt;/label&gt;&lt;urls&gt;&lt;/urls&gt;&lt;/record&gt;&lt;/Cite&gt;&lt;/EndNote&gt;</w:instrText>
      </w:r>
      <w:r w:rsidR="009C13D9">
        <w:rPr>
          <w:rFonts w:cstheme="minorHAnsi"/>
          <w:sz w:val="24"/>
          <w:szCs w:val="24"/>
        </w:rPr>
        <w:fldChar w:fldCharType="separate"/>
      </w:r>
      <w:r w:rsidR="009C13D9">
        <w:rPr>
          <w:rFonts w:cstheme="minorHAnsi"/>
          <w:noProof/>
          <w:sz w:val="24"/>
          <w:szCs w:val="24"/>
        </w:rPr>
        <w:t>(</w:t>
      </w:r>
      <w:r w:rsidR="009C6D45">
        <w:fldChar w:fldCharType="begin"/>
      </w:r>
      <w:r w:rsidR="009C6D45">
        <w:instrText xml:space="preserve"> HYPERLINK \l "_ENREF_4" \o </w:instrText>
      </w:r>
      <w:r w:rsidR="009C6D45">
        <w:instrText xml:space="preserve">"Bigler, 1996 #1747" </w:instrText>
      </w:r>
      <w:r w:rsidR="009C6D45">
        <w:fldChar w:fldCharType="separate"/>
      </w:r>
      <w:r w:rsidR="00C3468A">
        <w:rPr>
          <w:rFonts w:cstheme="minorHAnsi"/>
          <w:noProof/>
          <w:sz w:val="24"/>
          <w:szCs w:val="24"/>
        </w:rPr>
        <w:t>Bigler et al. 1996</w:t>
      </w:r>
      <w:r w:rsidR="009C6D45">
        <w:rPr>
          <w:rFonts w:cstheme="minorHAnsi"/>
          <w:noProof/>
          <w:sz w:val="24"/>
          <w:szCs w:val="24"/>
        </w:rPr>
        <w:fldChar w:fldCharType="end"/>
      </w:r>
      <w:r w:rsidR="009C13D9">
        <w:rPr>
          <w:rFonts w:cstheme="minorHAnsi"/>
          <w:noProof/>
          <w:sz w:val="24"/>
          <w:szCs w:val="24"/>
        </w:rPr>
        <w:t>)</w:t>
      </w:r>
      <w:r w:rsidR="009C13D9">
        <w:rPr>
          <w:rFonts w:cstheme="minorHAnsi"/>
          <w:sz w:val="24"/>
          <w:szCs w:val="24"/>
        </w:rPr>
        <w:fldChar w:fldCharType="end"/>
      </w:r>
      <w:r w:rsidR="009C13D9">
        <w:rPr>
          <w:rFonts w:cstheme="minorHAnsi"/>
          <w:sz w:val="24"/>
          <w:szCs w:val="24"/>
        </w:rPr>
        <w:t xml:space="preserve">, </w:t>
      </w:r>
      <w:r w:rsidR="00AA0A83">
        <w:rPr>
          <w:rFonts w:cstheme="minorHAnsi"/>
          <w:sz w:val="24"/>
          <w:szCs w:val="24"/>
        </w:rPr>
        <w:t>followed by</w:t>
      </w:r>
      <w:r w:rsidR="009C13D9">
        <w:rPr>
          <w:rFonts w:cstheme="minorHAnsi"/>
          <w:sz w:val="24"/>
          <w:szCs w:val="24"/>
        </w:rPr>
        <w:t xml:space="preserve"> another decline </w:t>
      </w:r>
      <w:r w:rsidR="009C13D9">
        <w:rPr>
          <w:rFonts w:cstheme="minorHAnsi"/>
          <w:sz w:val="24"/>
          <w:szCs w:val="24"/>
        </w:rPr>
        <w:fldChar w:fldCharType="begin"/>
      </w:r>
      <w:r w:rsidR="009C13D9">
        <w:rPr>
          <w:rFonts w:cstheme="minorHAnsi"/>
          <w:sz w:val="24"/>
          <w:szCs w:val="24"/>
        </w:rPr>
        <w:instrText xml:space="preserve"> ADDIN EN.CITE &lt;EndNote&gt;&lt;Cite&gt;&lt;Author&gt;Jeffrey&lt;/Author&gt;&lt;Year&gt;2017&lt;/Year&gt;&lt;RecNum&gt;5818&lt;/RecNum&gt;&lt;DisplayText&gt;(Jeffrey et al. 2017)&lt;/DisplayText&gt;&lt;record&gt;&lt;rec-number&gt;5818&lt;/rec-number&gt;&lt;foreign-keys&gt;&lt;key app="EN" db-id="pa2rd55p5t29rkezf59x9asssx9epef0ese0"&gt;5818&lt;/key&gt;&lt;/foreign-keys&gt;&lt;ref-type name="Journal Article"&gt;17&lt;/ref-type&gt;&lt;contributors&gt;&lt;authors&gt;&lt;author&gt;Jeffrey, K M&lt;/author&gt;&lt;author&gt;Côté, I M&lt;/author&gt;&lt;author&gt;Irvine, J R&lt;/author&gt;&lt;author&gt;Reynolds, J D&lt;/author&gt;&lt;/authors&gt;&lt;/contributors&gt;&lt;titles&gt;&lt;title&gt;Changes in body size of Canadian Pacific salmon over six decades&lt;/title&gt;&lt;secondary-title&gt;Canadian Journal of Fisheries and Aquatic Sciences&lt;/secondary-title&gt;&lt;/titles&gt;&lt;periodical&gt;&lt;full-title&gt;Canadian Journal of Fisheries and Aquatic Sciences&lt;/full-title&gt;&lt;/periodical&gt;&lt;pages&gt;191-201&lt;/pages&gt;&lt;volume&gt;74&lt;/volume&gt;&lt;dates&gt;&lt;year&gt;2017&lt;/year&gt;&lt;/dates&gt;&lt;label&gt;age and life history&lt;/label&gt;&lt;urls&gt;&lt;/urls&gt;&lt;/record&gt;&lt;/Cite&gt;&lt;/EndNote&gt;</w:instrText>
      </w:r>
      <w:r w:rsidR="009C13D9">
        <w:rPr>
          <w:rFonts w:cstheme="minorHAnsi"/>
          <w:sz w:val="24"/>
          <w:szCs w:val="24"/>
        </w:rPr>
        <w:fldChar w:fldCharType="separate"/>
      </w:r>
      <w:r w:rsidR="009C13D9">
        <w:rPr>
          <w:rFonts w:cstheme="minorHAnsi"/>
          <w:noProof/>
          <w:sz w:val="24"/>
          <w:szCs w:val="24"/>
        </w:rPr>
        <w:t>(</w:t>
      </w:r>
      <w:r w:rsidR="009C6D45">
        <w:fldChar w:fldCharType="begin"/>
      </w:r>
      <w:r w:rsidR="009C6D45">
        <w:instrText xml:space="preserve"> HYPERLINK \l "_ENREF_13" \o "Jeffrey</w:instrText>
      </w:r>
      <w:r w:rsidR="009C6D45">
        <w:instrText xml:space="preserve">, 2017 #5818" </w:instrText>
      </w:r>
      <w:r w:rsidR="009C6D45">
        <w:fldChar w:fldCharType="separate"/>
      </w:r>
      <w:r w:rsidR="00C3468A">
        <w:rPr>
          <w:rFonts w:cstheme="minorHAnsi"/>
          <w:noProof/>
          <w:sz w:val="24"/>
          <w:szCs w:val="24"/>
        </w:rPr>
        <w:t>Jeffrey et al. 2017</w:t>
      </w:r>
      <w:r w:rsidR="009C6D45">
        <w:rPr>
          <w:rFonts w:cstheme="minorHAnsi"/>
          <w:noProof/>
          <w:sz w:val="24"/>
          <w:szCs w:val="24"/>
        </w:rPr>
        <w:fldChar w:fldCharType="end"/>
      </w:r>
      <w:r w:rsidR="009C13D9">
        <w:rPr>
          <w:rFonts w:cstheme="minorHAnsi"/>
          <w:noProof/>
          <w:sz w:val="24"/>
          <w:szCs w:val="24"/>
        </w:rPr>
        <w:t>)</w:t>
      </w:r>
      <w:r w:rsidR="009C13D9">
        <w:rPr>
          <w:rFonts w:cstheme="minorHAnsi"/>
          <w:sz w:val="24"/>
          <w:szCs w:val="24"/>
        </w:rPr>
        <w:fldChar w:fldCharType="end"/>
      </w:r>
      <w:r w:rsidR="00AA0A83">
        <w:rPr>
          <w:rFonts w:cstheme="minorHAnsi"/>
          <w:sz w:val="24"/>
          <w:szCs w:val="24"/>
        </w:rPr>
        <w:t xml:space="preserve">. </w:t>
      </w:r>
      <w:r w:rsidR="000412C3">
        <w:rPr>
          <w:rFonts w:cstheme="minorHAnsi"/>
          <w:sz w:val="24"/>
          <w:szCs w:val="24"/>
        </w:rPr>
        <w:t xml:space="preserve">These patterns approximated those seen in the </w:t>
      </w:r>
      <w:proofErr w:type="spellStart"/>
      <w:r w:rsidR="000412C3">
        <w:rPr>
          <w:rFonts w:cstheme="minorHAnsi"/>
          <w:sz w:val="24"/>
          <w:szCs w:val="24"/>
        </w:rPr>
        <w:t>Tengu</w:t>
      </w:r>
      <w:proofErr w:type="spellEnd"/>
      <w:r w:rsidR="000412C3">
        <w:rPr>
          <w:rFonts w:cstheme="minorHAnsi"/>
          <w:sz w:val="24"/>
          <w:szCs w:val="24"/>
        </w:rPr>
        <w:t xml:space="preserve"> Derby data, but </w:t>
      </w:r>
      <w:r w:rsidR="00994D99">
        <w:rPr>
          <w:rFonts w:cstheme="minorHAnsi"/>
          <w:sz w:val="24"/>
          <w:szCs w:val="24"/>
        </w:rPr>
        <w:t xml:space="preserve">they may not reflect underlying common causes. </w:t>
      </w:r>
      <w:del w:id="172" w:author="Losee, James P (DFW)" w:date="2021-09-06T08:53:00Z">
        <w:r w:rsidR="00994D99" w:rsidDel="005E15C0">
          <w:rPr>
            <w:rFonts w:cstheme="minorHAnsi"/>
            <w:sz w:val="24"/>
            <w:szCs w:val="24"/>
          </w:rPr>
          <w:delText>Indeed</w:delText>
        </w:r>
      </w:del>
      <w:ins w:id="173" w:author="Losee, James P (DFW)" w:date="2021-09-06T08:53:00Z">
        <w:del w:id="174" w:author="Mark Scheuerell" w:date="2021-09-17T06:24:00Z">
          <w:r w:rsidR="005E15C0" w:rsidDel="00231DF9">
            <w:rPr>
              <w:rFonts w:cstheme="minorHAnsi"/>
              <w:sz w:val="24"/>
              <w:szCs w:val="24"/>
            </w:rPr>
            <w:delText>Of importan</w:delText>
          </w:r>
        </w:del>
      </w:ins>
      <w:ins w:id="175" w:author="Losee, James P (DFW)" w:date="2021-09-06T08:54:00Z">
        <w:del w:id="176" w:author="Mark Scheuerell" w:date="2021-09-17T06:24:00Z">
          <w:r w:rsidR="005E15C0" w:rsidDel="00231DF9">
            <w:rPr>
              <w:rFonts w:cstheme="minorHAnsi"/>
              <w:sz w:val="24"/>
              <w:szCs w:val="24"/>
            </w:rPr>
            <w:delText>ace is</w:delText>
          </w:r>
        </w:del>
      </w:ins>
      <w:ins w:id="177" w:author="Mark Scheuerell" w:date="2021-09-17T06:24:00Z">
        <w:r w:rsidR="00231DF9">
          <w:rPr>
            <w:rFonts w:cstheme="minorHAnsi"/>
            <w:sz w:val="24"/>
            <w:szCs w:val="24"/>
          </w:rPr>
          <w:t>Importantly, we found a</w:t>
        </w:r>
      </w:ins>
      <w:ins w:id="178" w:author="Losee, James P (DFW)" w:date="2021-09-06T08:54:00Z">
        <w:del w:id="179" w:author="Mark Scheuerell" w:date="2021-09-17T06:24:00Z">
          <w:r w:rsidR="005E15C0" w:rsidDel="00231DF9">
            <w:rPr>
              <w:rFonts w:cstheme="minorHAnsi"/>
              <w:sz w:val="24"/>
              <w:szCs w:val="24"/>
            </w:rPr>
            <w:delText xml:space="preserve"> the</w:delText>
          </w:r>
        </w:del>
        <w:r w:rsidR="005E15C0">
          <w:rPr>
            <w:rFonts w:cstheme="minorHAnsi"/>
            <w:sz w:val="24"/>
            <w:szCs w:val="24"/>
          </w:rPr>
          <w:t xml:space="preserve"> lack of alignment between</w:t>
        </w:r>
      </w:ins>
      <w:del w:id="180" w:author="Losee, James P (DFW)" w:date="2021-09-06T08:54:00Z">
        <w:r w:rsidR="00994D99" w:rsidDel="005E15C0">
          <w:rPr>
            <w:rFonts w:cstheme="minorHAnsi"/>
            <w:sz w:val="24"/>
            <w:szCs w:val="24"/>
          </w:rPr>
          <w:delText>,</w:delText>
        </w:r>
      </w:del>
      <w:r w:rsidR="00994D99">
        <w:rPr>
          <w:rFonts w:cstheme="minorHAnsi"/>
          <w:sz w:val="24"/>
          <w:szCs w:val="24"/>
        </w:rPr>
        <w:t xml:space="preserve"> the Puget Sound data from commercial purse seine fisheries </w:t>
      </w:r>
      <w:ins w:id="181" w:author="Losee, James P (DFW)" w:date="2021-09-06T08:53:00Z">
        <w:r w:rsidR="005E15C0">
          <w:rPr>
            <w:rFonts w:cstheme="minorHAnsi"/>
            <w:sz w:val="24"/>
            <w:szCs w:val="24"/>
          </w:rPr>
          <w:t xml:space="preserve">targeting migratory adults </w:t>
        </w:r>
      </w:ins>
      <w:del w:id="182" w:author="Mark Scheuerell" w:date="2021-09-17T06:25:00Z">
        <w:r w:rsidR="00994D99" w:rsidDel="00231DF9">
          <w:rPr>
            <w:rFonts w:cstheme="minorHAnsi"/>
            <w:sz w:val="24"/>
            <w:szCs w:val="24"/>
          </w:rPr>
          <w:delText>included here did not align with</w:delText>
        </w:r>
      </w:del>
      <w:ins w:id="183" w:author="Mark Scheuerell" w:date="2021-09-17T06:25:00Z">
        <w:r w:rsidR="00231DF9">
          <w:rPr>
            <w:rFonts w:cstheme="minorHAnsi"/>
            <w:sz w:val="24"/>
            <w:szCs w:val="24"/>
          </w:rPr>
          <w:t>and</w:t>
        </w:r>
      </w:ins>
      <w:r w:rsidR="00994D99">
        <w:rPr>
          <w:rFonts w:cstheme="minorHAnsi"/>
          <w:sz w:val="24"/>
          <w:szCs w:val="24"/>
        </w:rPr>
        <w:t xml:space="preserve"> those </w:t>
      </w:r>
      <w:del w:id="184" w:author="Mark Scheuerell" w:date="2021-09-17T06:25:00Z">
        <w:r w:rsidR="00994D99" w:rsidDel="00231DF9">
          <w:rPr>
            <w:rFonts w:cstheme="minorHAnsi"/>
            <w:sz w:val="24"/>
            <w:szCs w:val="24"/>
          </w:rPr>
          <w:delText xml:space="preserve">of </w:delText>
        </w:r>
      </w:del>
      <w:ins w:id="185" w:author="Mark Scheuerell" w:date="2021-09-17T06:25:00Z">
        <w:r w:rsidR="00231DF9">
          <w:rPr>
            <w:rFonts w:cstheme="minorHAnsi"/>
            <w:sz w:val="24"/>
            <w:szCs w:val="24"/>
          </w:rPr>
          <w:t>from</w:t>
        </w:r>
        <w:r w:rsidR="00231DF9">
          <w:rPr>
            <w:rFonts w:cstheme="minorHAnsi"/>
            <w:sz w:val="24"/>
            <w:szCs w:val="24"/>
          </w:rPr>
          <w:t xml:space="preserve"> </w:t>
        </w:r>
      </w:ins>
      <w:r w:rsidR="00994D99">
        <w:rPr>
          <w:rFonts w:cstheme="minorHAnsi"/>
          <w:sz w:val="24"/>
          <w:szCs w:val="24"/>
        </w:rPr>
        <w:t xml:space="preserve">the derby. </w:t>
      </w:r>
    </w:p>
    <w:p w14:paraId="1C6715DB" w14:textId="07525113" w:rsidR="00753954" w:rsidRDefault="00994D99" w:rsidP="00753954">
      <w:pPr>
        <w:spacing w:after="0" w:line="480" w:lineRule="auto"/>
        <w:rPr>
          <w:rFonts w:cstheme="minorHAnsi"/>
          <w:sz w:val="24"/>
          <w:szCs w:val="24"/>
        </w:rPr>
      </w:pPr>
      <w:r>
        <w:rPr>
          <w:rFonts w:cstheme="minorHAnsi"/>
          <w:sz w:val="24"/>
          <w:szCs w:val="24"/>
        </w:rPr>
        <w:lastRenderedPageBreak/>
        <w:tab/>
      </w:r>
      <w:r w:rsidR="00D25BE8">
        <w:rPr>
          <w:rFonts w:cstheme="minorHAnsi"/>
          <w:sz w:val="24"/>
          <w:szCs w:val="24"/>
        </w:rPr>
        <w:t xml:space="preserve">Changes in average size may result from differences in growth rate </w:t>
      </w:r>
      <w:del w:id="186" w:author="Mark Scheuerell" w:date="2021-09-17T06:26:00Z">
        <w:r w:rsidR="00D25BE8" w:rsidDel="00C37BC0">
          <w:rPr>
            <w:rFonts w:cstheme="minorHAnsi"/>
            <w:sz w:val="24"/>
            <w:szCs w:val="24"/>
          </w:rPr>
          <w:delText xml:space="preserve">(i.e., size at a given age) </w:delText>
        </w:r>
      </w:del>
      <w:r w:rsidR="00D25BE8">
        <w:rPr>
          <w:rFonts w:cstheme="minorHAnsi"/>
          <w:sz w:val="24"/>
          <w:szCs w:val="24"/>
        </w:rPr>
        <w:t>and</w:t>
      </w:r>
      <w:ins w:id="187" w:author="Mark Scheuerell" w:date="2021-09-17T06:26:00Z">
        <w:r w:rsidR="00C37BC0">
          <w:rPr>
            <w:rFonts w:cstheme="minorHAnsi"/>
            <w:sz w:val="24"/>
            <w:szCs w:val="24"/>
          </w:rPr>
          <w:t xml:space="preserve"> </w:t>
        </w:r>
      </w:ins>
      <w:del w:id="188" w:author="Mark Scheuerell" w:date="2021-09-17T06:26:00Z">
        <w:r w:rsidR="00D25BE8" w:rsidDel="00C37BC0">
          <w:rPr>
            <w:rFonts w:cstheme="minorHAnsi"/>
            <w:sz w:val="24"/>
            <w:szCs w:val="24"/>
          </w:rPr>
          <w:delText xml:space="preserve"> also a </w:delText>
        </w:r>
      </w:del>
      <w:r>
        <w:rPr>
          <w:rFonts w:cstheme="minorHAnsi"/>
          <w:sz w:val="24"/>
          <w:szCs w:val="24"/>
        </w:rPr>
        <w:t>shift</w:t>
      </w:r>
      <w:ins w:id="189" w:author="Mark Scheuerell" w:date="2021-09-17T06:26:00Z">
        <w:r w:rsidR="00C37BC0">
          <w:rPr>
            <w:rFonts w:cstheme="minorHAnsi"/>
            <w:sz w:val="24"/>
            <w:szCs w:val="24"/>
          </w:rPr>
          <w:t>s</w:t>
        </w:r>
      </w:ins>
      <w:r>
        <w:rPr>
          <w:rFonts w:cstheme="minorHAnsi"/>
          <w:sz w:val="24"/>
          <w:szCs w:val="24"/>
        </w:rPr>
        <w:t xml:space="preserve"> in </w:t>
      </w:r>
      <w:r w:rsidR="00753954">
        <w:rPr>
          <w:rFonts w:cstheme="minorHAnsi"/>
          <w:sz w:val="24"/>
          <w:szCs w:val="24"/>
        </w:rPr>
        <w:t>the population’s age composition</w:t>
      </w:r>
      <w:r>
        <w:rPr>
          <w:rFonts w:cstheme="minorHAnsi"/>
          <w:sz w:val="24"/>
          <w:szCs w:val="24"/>
        </w:rPr>
        <w:t xml:space="preserve"> </w:t>
      </w:r>
      <w:r>
        <w:rPr>
          <w:rFonts w:cstheme="minorHAnsi"/>
          <w:sz w:val="24"/>
          <w:szCs w:val="24"/>
        </w:rPr>
        <w:fldChar w:fldCharType="begin">
          <w:fldData xml:space="preserve">PEVuZE5vdGU+PENpdGU+PEF1dGhvcj5CaWdsZXI8L0F1dGhvcj48WWVhcj4xOTk2PC9ZZWFyPjxS
ZWNOdW0+MTc0NzwvUmVjTnVtPjxEaXNwbGF5VGV4dD4oQmlnbGVyIGV0IGFsLiAxOTk2LCBMZXdp
cyBldCBhbC4gMjAxNSwgT2hsYmVyZ2VyIGV0IGFsLiAyMDE4KTwvRGlzcGxheVRleHQ+PHJlY29y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PjxDaXRlPjxBdXRob3I+T2hsYmVyZ2VyPC9BdXRob3I+PFllYXI+MjAxODwvWWVhcj48UmVjTnVt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</w:fldData>
        </w:fldChar>
      </w:r>
      <w:r>
        <w:rPr>
          <w:rFonts w:cstheme="minorHAnsi"/>
          <w:sz w:val="24"/>
          <w:szCs w:val="24"/>
        </w:rPr>
        <w:instrText xml:space="preserve"> ADDIN EN.CITE </w:instrText>
      </w:r>
      <w:r>
        <w:rPr>
          <w:rFonts w:cstheme="minorHAnsi"/>
          <w:sz w:val="24"/>
          <w:szCs w:val="24"/>
        </w:rPr>
        <w:fldChar w:fldCharType="begin">
          <w:fldData xml:space="preserve">PEVuZE5vdGU+PENpdGU+PEF1dGhvcj5CaWdsZXI8L0F1dGhvcj48WWVhcj4xOTk2PC9ZZWFyPjxS
ZWNOdW0+MTc0NzwvUmVjTnVtPjxEaXNwbGF5VGV4dD4oQmlnbGVyIGV0IGFsLiAxOTk2LCBMZXdp
cyBldCBhbC4gMjAxNSwgT2hsYmVyZ2VyIGV0IGFsLiAyMDE4KTwvRGlzcGxheVRleHQ+PHJlY29y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PjxDaXRlPjxBdXRob3I+T2hsYmVyZ2VyPC9BdXRob3I+PFllYXI+MjAxODwvWWVhcj48UmVjTnVt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</w:fldData>
        </w:fldChar>
      </w:r>
      <w:r>
        <w:rPr>
          <w:rFonts w:cstheme="minorHAnsi"/>
          <w:sz w:val="24"/>
          <w:szCs w:val="24"/>
        </w:rPr>
        <w:instrText xml:space="preserve"> ADDIN EN.CITE.DATA </w:instrText>
      </w:r>
      <w:r>
        <w:rPr>
          <w:rFonts w:cstheme="minorHAnsi"/>
          <w:sz w:val="24"/>
          <w:szCs w:val="24"/>
        </w:rPr>
      </w:r>
      <w:r>
        <w:rPr>
          <w:rFonts w:cstheme="minorHAnsi"/>
          <w:sz w:val="24"/>
          <w:szCs w:val="24"/>
        </w:rPr>
        <w:fldChar w:fldCharType="end"/>
      </w:r>
      <w:r>
        <w:rPr>
          <w:rFonts w:cstheme="minorHAnsi"/>
          <w:sz w:val="24"/>
          <w:szCs w:val="24"/>
        </w:rPr>
      </w:r>
      <w:r>
        <w:rPr>
          <w:rFonts w:cstheme="minorHAnsi"/>
          <w:sz w:val="24"/>
          <w:szCs w:val="24"/>
        </w:rPr>
        <w:fldChar w:fldCharType="separate"/>
      </w:r>
      <w:r>
        <w:rPr>
          <w:rFonts w:cstheme="minorHAnsi"/>
          <w:noProof/>
          <w:sz w:val="24"/>
          <w:szCs w:val="24"/>
        </w:rPr>
        <w:t>(</w:t>
      </w:r>
      <w:r w:rsidR="009C6D45">
        <w:fldChar w:fldCharType="begin"/>
      </w:r>
      <w:r w:rsidR="009C6D45">
        <w:instrText xml:space="preserve"> HYPERLINK \l "_ENREF_4" \o "Bigler, 1996 #1747" </w:instrText>
      </w:r>
      <w:r w:rsidR="009C6D45">
        <w:fldChar w:fldCharType="separate"/>
      </w:r>
      <w:r w:rsidR="00C3468A">
        <w:rPr>
          <w:rFonts w:cstheme="minorHAnsi"/>
          <w:noProof/>
          <w:sz w:val="24"/>
          <w:szCs w:val="24"/>
        </w:rPr>
        <w:t>Bigler et al. 1996</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"_ENREF_16" \o "Lewis, 2015 #5868</w:instrText>
      </w:r>
      <w:r w:rsidR="009C6D45">
        <w:instrText xml:space="preserve">" </w:instrText>
      </w:r>
      <w:r w:rsidR="009C6D45">
        <w:fldChar w:fldCharType="separate"/>
      </w:r>
      <w:r w:rsidR="00C3468A">
        <w:rPr>
          <w:rFonts w:cstheme="minorHAnsi"/>
          <w:noProof/>
          <w:sz w:val="24"/>
          <w:szCs w:val="24"/>
        </w:rPr>
        <w:t>Lewis et al. 2015</w:t>
      </w:r>
      <w:r w:rsidR="009C6D45">
        <w:rPr>
          <w:rFonts w:cstheme="minorHAnsi"/>
          <w:noProof/>
          <w:sz w:val="24"/>
          <w:szCs w:val="24"/>
        </w:rPr>
        <w:fldChar w:fldCharType="end"/>
      </w:r>
      <w:r>
        <w:rPr>
          <w:rFonts w:cstheme="minorHAnsi"/>
          <w:noProof/>
          <w:sz w:val="24"/>
          <w:szCs w:val="24"/>
        </w:rPr>
        <w:t xml:space="preserve">, </w:t>
      </w:r>
      <w:r w:rsidR="009C6D45">
        <w:fldChar w:fldCharType="begin"/>
      </w:r>
      <w:r w:rsidR="009C6D45">
        <w:instrText xml:space="preserve"> HYPERLINK \l "_ENREF_21" \o "Ohlberger, 2018 #6065" </w:instrText>
      </w:r>
      <w:r w:rsidR="009C6D45">
        <w:fldChar w:fldCharType="separate"/>
      </w:r>
      <w:r w:rsidR="00C3468A">
        <w:rPr>
          <w:rFonts w:cstheme="minorHAnsi"/>
          <w:noProof/>
          <w:sz w:val="24"/>
          <w:szCs w:val="24"/>
        </w:rPr>
        <w:t>Ohlberger et al. 2018</w:t>
      </w:r>
      <w:r w:rsidR="009C6D45">
        <w:rPr>
          <w:rFonts w:cstheme="minorHAnsi"/>
          <w:noProof/>
          <w:sz w:val="24"/>
          <w:szCs w:val="24"/>
        </w:rPr>
        <w:fldChar w:fldCharType="end"/>
      </w:r>
      <w:r>
        <w:rPr>
          <w:rFonts w:cstheme="minorHAnsi"/>
          <w:noProof/>
          <w:sz w:val="24"/>
          <w:szCs w:val="24"/>
        </w:rPr>
        <w:t>)</w:t>
      </w:r>
      <w:r>
        <w:rPr>
          <w:rFonts w:cstheme="minorHAnsi"/>
          <w:sz w:val="24"/>
          <w:szCs w:val="24"/>
        </w:rPr>
        <w:fldChar w:fldCharType="end"/>
      </w:r>
      <w:r w:rsidR="007360D4">
        <w:rPr>
          <w:rFonts w:cstheme="minorHAnsi"/>
          <w:sz w:val="24"/>
          <w:szCs w:val="24"/>
        </w:rPr>
        <w:t xml:space="preserve">. </w:t>
      </w:r>
      <w:r w:rsidR="00D25BE8">
        <w:rPr>
          <w:rFonts w:cstheme="minorHAnsi"/>
          <w:sz w:val="24"/>
          <w:szCs w:val="24"/>
        </w:rPr>
        <w:t xml:space="preserve">Indeed, declines in overall size recently reported for Alaskan Chinook, coho, chum, and sockeye salmon were attributed primarily to reductions in age at maturity rather than size at age </w:t>
      </w:r>
      <w:r w:rsidR="00D25BE8">
        <w:rPr>
          <w:rFonts w:cstheme="minorHAnsi"/>
          <w:sz w:val="24"/>
          <w:szCs w:val="24"/>
        </w:rPr>
        <w:fldChar w:fldCharType="begin"/>
      </w:r>
      <w:r w:rsidR="00D25BE8">
        <w:rPr>
          <w:rFonts w:cstheme="minorHAnsi"/>
          <w:sz w:val="24"/>
          <w:szCs w:val="24"/>
        </w:rPr>
        <w:instrText xml:space="preserve"> ADDIN EN.CITE &lt;EndNote&gt;&lt;Cite&gt;&lt;Author&gt;Oke&lt;/Author&gt;&lt;Year&gt;2020&lt;/Year&gt;&lt;RecNum&gt;6932&lt;/RecNum&gt;&lt;DisplayText&gt;(Oke et al. 2020)&lt;/DisplayText&gt;&lt;record&gt;&lt;rec-number&gt;6932&lt;/rec-number&gt;&lt;foreign-keys&gt;&lt;key app="EN" db-id="pa2rd55p5t29rkezf59x9asssx9epef0ese0"&gt;6932&lt;/key&gt;&lt;/foreign-keys&gt;&lt;ref-type name="Journal Article"&gt;17&lt;/ref-type&gt;&lt;contributors&gt;&lt;authors&gt;&lt;author&gt;Oke, K B&lt;/author&gt;&lt;author&gt;Cunningham, C J&lt;/author&gt;&lt;author&gt;Westley, P A H&lt;/author&gt;&lt;author&gt;Baskett, M L&lt;/author&gt;&lt;author&gt;Carlson, S M&lt;/author&gt;&lt;author&gt;Clark, J&lt;/author&gt;&lt;author&gt;Hendry, A P&lt;/author&gt;&lt;author&gt;Karatayev, V A&lt;/author&gt;&lt;author&gt;Kendall, N W&lt;/author&gt;&lt;author&gt;Kibele, J&lt;/author&gt;&lt;author&gt;Kindsvater, H K&lt;/author&gt;&lt;author&gt;Kobayashi, K M&lt;/author&gt;&lt;author&gt;Lewis, B&lt;/author&gt;&lt;author&gt;Munch, S&lt;/author&gt;&lt;author&gt;Reynolds, J D&lt;/author&gt;&lt;author&gt;Vick, G K&lt;/author&gt;&lt;author&gt;Palkovacs, E P&lt;/author&gt;&lt;/authors&gt;&lt;/contributors&gt;&lt;titles&gt;&lt;title&gt;Recent declines in salmon body size impact ecosystems and fisheries&lt;/title&gt;&lt;secondary-title&gt;Nature Communications&lt;/secondary-title&gt;&lt;/titles&gt;&lt;periodical&gt;&lt;full-title&gt;Nature Communications&lt;/full-title&gt;&lt;/periodical&gt;&lt;dates&gt;&lt;year&gt;2020&lt;/year&gt;&lt;/dates&gt;&lt;label&gt;age and life history&lt;/label&gt;&lt;urls&gt;&lt;/urls&gt;&lt;electronic-resource-num&gt;https://doi.org/10.1038/s41467-020-17726-z&lt;/electronic-resource-num&gt;&lt;/record&gt;&lt;/Cite&gt;&lt;/EndNote&gt;</w:instrText>
      </w:r>
      <w:r w:rsidR="00D25BE8">
        <w:rPr>
          <w:rFonts w:cstheme="minorHAnsi"/>
          <w:sz w:val="24"/>
          <w:szCs w:val="24"/>
        </w:rPr>
        <w:fldChar w:fldCharType="separate"/>
      </w:r>
      <w:r w:rsidR="00D25BE8">
        <w:rPr>
          <w:rFonts w:cstheme="minorHAnsi"/>
          <w:noProof/>
          <w:sz w:val="24"/>
          <w:szCs w:val="24"/>
        </w:rPr>
        <w:t>(</w:t>
      </w:r>
      <w:r w:rsidR="009C6D45">
        <w:fldChar w:fldCharType="begin"/>
      </w:r>
      <w:r w:rsidR="009C6D45">
        <w:instrText xml:space="preserve"> HYPERLINK \l "_ENREF_22" \o "Oke, 2020 #6932" </w:instrText>
      </w:r>
      <w:r w:rsidR="009C6D45">
        <w:fldChar w:fldCharType="separate"/>
      </w:r>
      <w:r w:rsidR="00C3468A">
        <w:rPr>
          <w:rFonts w:cstheme="minorHAnsi"/>
          <w:noProof/>
          <w:sz w:val="24"/>
          <w:szCs w:val="24"/>
        </w:rPr>
        <w:t>Oke et al. 2020</w:t>
      </w:r>
      <w:r w:rsidR="009C6D45">
        <w:rPr>
          <w:rFonts w:cstheme="minorHAnsi"/>
          <w:noProof/>
          <w:sz w:val="24"/>
          <w:szCs w:val="24"/>
        </w:rPr>
        <w:fldChar w:fldCharType="end"/>
      </w:r>
      <w:r w:rsidR="00D25BE8">
        <w:rPr>
          <w:rFonts w:cstheme="minorHAnsi"/>
          <w:noProof/>
          <w:sz w:val="24"/>
          <w:szCs w:val="24"/>
        </w:rPr>
        <w:t>)</w:t>
      </w:r>
      <w:r w:rsidR="00D25BE8">
        <w:rPr>
          <w:rFonts w:cstheme="minorHAnsi"/>
          <w:sz w:val="24"/>
          <w:szCs w:val="24"/>
        </w:rPr>
        <w:fldChar w:fldCharType="end"/>
      </w:r>
      <w:r w:rsidR="00D25BE8">
        <w:rPr>
          <w:rFonts w:cstheme="minorHAnsi"/>
          <w:sz w:val="24"/>
          <w:szCs w:val="24"/>
        </w:rPr>
        <w:t xml:space="preserve">.  The specific causal mechanisms and factors controlling these changes </w:t>
      </w:r>
      <w:r w:rsidR="00D052FF">
        <w:rPr>
          <w:rFonts w:cstheme="minorHAnsi"/>
          <w:sz w:val="24"/>
          <w:szCs w:val="24"/>
        </w:rPr>
        <w:t xml:space="preserve">in age and size </w:t>
      </w:r>
      <w:r w:rsidR="00D25BE8">
        <w:rPr>
          <w:rFonts w:cstheme="minorHAnsi"/>
          <w:sz w:val="24"/>
          <w:szCs w:val="24"/>
        </w:rPr>
        <w:t xml:space="preserve">remain uncertain, in part because </w:t>
      </w:r>
      <w:r w:rsidR="00D052FF">
        <w:rPr>
          <w:rFonts w:cstheme="minorHAnsi"/>
          <w:sz w:val="24"/>
          <w:szCs w:val="24"/>
        </w:rPr>
        <w:t xml:space="preserve">1) </w:t>
      </w:r>
      <w:r w:rsidR="00D25BE8">
        <w:rPr>
          <w:rFonts w:cstheme="minorHAnsi"/>
          <w:sz w:val="24"/>
          <w:szCs w:val="24"/>
        </w:rPr>
        <w:t>growth and age at maturity are complex</w:t>
      </w:r>
      <w:r w:rsidR="00D052FF">
        <w:rPr>
          <w:rFonts w:cstheme="minorHAnsi"/>
          <w:sz w:val="24"/>
          <w:szCs w:val="24"/>
        </w:rPr>
        <w:t xml:space="preserve"> </w:t>
      </w:r>
      <w:r w:rsidR="00D25BE8">
        <w:rPr>
          <w:rFonts w:cstheme="minorHAnsi"/>
          <w:sz w:val="24"/>
          <w:szCs w:val="24"/>
        </w:rPr>
        <w:t xml:space="preserve">inter-related traits, </w:t>
      </w:r>
      <w:r w:rsidR="00D052FF">
        <w:rPr>
          <w:rFonts w:cstheme="minorHAnsi"/>
          <w:sz w:val="24"/>
          <w:szCs w:val="24"/>
        </w:rPr>
        <w:t xml:space="preserve">2) the data typically include varying proportions of populations that themselves differ in size and age, </w:t>
      </w:r>
      <w:ins w:id="190" w:author="Mark Scheuerell" w:date="2021-09-17T06:27:00Z">
        <w:r w:rsidR="00C37BC0">
          <w:rPr>
            <w:rFonts w:cstheme="minorHAnsi"/>
            <w:sz w:val="24"/>
            <w:szCs w:val="24"/>
          </w:rPr>
          <w:t xml:space="preserve">and </w:t>
        </w:r>
      </w:ins>
      <w:r w:rsidR="00D052FF">
        <w:rPr>
          <w:rFonts w:cstheme="minorHAnsi"/>
          <w:sz w:val="24"/>
          <w:szCs w:val="24"/>
        </w:rPr>
        <w:t xml:space="preserve">3) there are many environmental influences </w:t>
      </w:r>
      <w:r w:rsidR="00D052FF">
        <w:rPr>
          <w:rFonts w:cstheme="minorHAnsi"/>
          <w:sz w:val="24"/>
          <w:szCs w:val="24"/>
        </w:rPr>
        <w:fldChar w:fldCharType="begin">
          <w:fldData xml:space="preserve">PEVuZE5vdGU+PENpdGU+PEF1dGhvcj5SaWNrZXI8L0F1dGhvcj48WWVhcj4xOTgwPC9ZZWFyPjxS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</w:fldData>
        </w:fldChar>
      </w:r>
      <w:r w:rsidR="00D052FF">
        <w:rPr>
          <w:rFonts w:cstheme="minorHAnsi"/>
          <w:sz w:val="24"/>
          <w:szCs w:val="24"/>
        </w:rPr>
        <w:instrText xml:space="preserve"> ADDIN EN.CITE </w:instrText>
      </w:r>
      <w:r w:rsidR="00D052FF">
        <w:rPr>
          <w:rFonts w:cstheme="minorHAnsi"/>
          <w:sz w:val="24"/>
          <w:szCs w:val="24"/>
        </w:rPr>
        <w:fldChar w:fldCharType="begin">
          <w:fldData xml:space="preserve">PEVuZE5vdGU+PENpdGU+PEF1dGhvcj5SaWNrZXI8L0F1dGhvcj48WWVhcj4xOTgwPC9ZZWFyPjxS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</w:fldData>
        </w:fldChar>
      </w:r>
      <w:r w:rsidR="00D052FF">
        <w:rPr>
          <w:rFonts w:cstheme="minorHAnsi"/>
          <w:sz w:val="24"/>
          <w:szCs w:val="24"/>
        </w:rPr>
        <w:instrText xml:space="preserve"> ADDIN EN.CITE.DATA </w:instrText>
      </w:r>
      <w:r w:rsidR="00D052FF">
        <w:rPr>
          <w:rFonts w:cstheme="minorHAnsi"/>
          <w:sz w:val="24"/>
          <w:szCs w:val="24"/>
        </w:rPr>
      </w:r>
      <w:r w:rsidR="00D052FF">
        <w:rPr>
          <w:rFonts w:cstheme="minorHAnsi"/>
          <w:sz w:val="24"/>
          <w:szCs w:val="24"/>
        </w:rPr>
        <w:fldChar w:fldCharType="end"/>
      </w:r>
      <w:r w:rsidR="00D052FF">
        <w:rPr>
          <w:rFonts w:cstheme="minorHAnsi"/>
          <w:sz w:val="24"/>
          <w:szCs w:val="24"/>
        </w:rPr>
      </w:r>
      <w:r w:rsidR="00D052FF">
        <w:rPr>
          <w:rFonts w:cstheme="minorHAnsi"/>
          <w:sz w:val="24"/>
          <w:szCs w:val="24"/>
        </w:rPr>
        <w:fldChar w:fldCharType="separate"/>
      </w:r>
      <w:r w:rsidR="00D052FF">
        <w:rPr>
          <w:rFonts w:cstheme="minorHAnsi"/>
          <w:noProof/>
          <w:sz w:val="24"/>
          <w:szCs w:val="24"/>
        </w:rPr>
        <w:t>(</w:t>
      </w:r>
      <w:r w:rsidR="009C6D45">
        <w:fldChar w:fldCharType="begin"/>
      </w:r>
      <w:r w:rsidR="009C6D45">
        <w:instrText xml:space="preserve"> HYPERLINK \l "_ENREF_29" \o "Ricker, 1980 #3553" </w:instrText>
      </w:r>
      <w:r w:rsidR="009C6D45">
        <w:fldChar w:fldCharType="separate"/>
      </w:r>
      <w:r w:rsidR="00C3468A">
        <w:rPr>
          <w:rFonts w:cstheme="minorHAnsi"/>
          <w:noProof/>
          <w:sz w:val="24"/>
          <w:szCs w:val="24"/>
        </w:rPr>
        <w:t>Ricker 1980</w:t>
      </w:r>
      <w:r w:rsidR="009C6D45">
        <w:rPr>
          <w:rFonts w:cstheme="minorHAnsi"/>
          <w:noProof/>
          <w:sz w:val="24"/>
          <w:szCs w:val="24"/>
        </w:rPr>
        <w:fldChar w:fldCharType="end"/>
      </w:r>
      <w:r w:rsidR="00D052FF">
        <w:rPr>
          <w:rFonts w:cstheme="minorHAnsi"/>
          <w:noProof/>
          <w:sz w:val="24"/>
          <w:szCs w:val="24"/>
        </w:rPr>
        <w:t xml:space="preserve">, </w:t>
      </w:r>
      <w:r w:rsidR="009C6D45">
        <w:fldChar w:fldCharType="begin"/>
      </w:r>
      <w:r w:rsidR="009C6D45">
        <w:instrText xml:space="preserve"> HYPERLINK \l "_ENREF_22" \o "Oke, 2020 #6932" </w:instrText>
      </w:r>
      <w:r w:rsidR="009C6D45">
        <w:fldChar w:fldCharType="separate"/>
      </w:r>
      <w:r w:rsidR="00C3468A">
        <w:rPr>
          <w:rFonts w:cstheme="minorHAnsi"/>
          <w:noProof/>
          <w:sz w:val="24"/>
          <w:szCs w:val="24"/>
        </w:rPr>
        <w:t>Oke et al. 2020</w:t>
      </w:r>
      <w:r w:rsidR="009C6D45">
        <w:rPr>
          <w:rFonts w:cstheme="minorHAnsi"/>
          <w:noProof/>
          <w:sz w:val="24"/>
          <w:szCs w:val="24"/>
        </w:rPr>
        <w:fldChar w:fldCharType="end"/>
      </w:r>
      <w:r w:rsidR="00D052FF">
        <w:rPr>
          <w:rFonts w:cstheme="minorHAnsi"/>
          <w:noProof/>
          <w:sz w:val="24"/>
          <w:szCs w:val="24"/>
        </w:rPr>
        <w:t>)</w:t>
      </w:r>
      <w:r w:rsidR="00D052FF">
        <w:rPr>
          <w:rFonts w:cstheme="minorHAnsi"/>
          <w:sz w:val="24"/>
          <w:szCs w:val="24"/>
        </w:rPr>
        <w:fldChar w:fldCharType="end"/>
      </w:r>
      <w:r w:rsidR="00D052FF">
        <w:rPr>
          <w:rFonts w:cstheme="minorHAnsi"/>
          <w:sz w:val="24"/>
          <w:szCs w:val="24"/>
        </w:rPr>
        <w:t xml:space="preserve">. </w:t>
      </w:r>
      <w:r w:rsidR="00753954">
        <w:rPr>
          <w:rFonts w:cstheme="minorHAnsi"/>
          <w:sz w:val="24"/>
          <w:szCs w:val="24"/>
        </w:rPr>
        <w:t xml:space="preserve">As with other salmon species, the number of years </w:t>
      </w:r>
      <w:r w:rsidR="00D052FF">
        <w:rPr>
          <w:rFonts w:cstheme="minorHAnsi"/>
          <w:sz w:val="24"/>
          <w:szCs w:val="24"/>
        </w:rPr>
        <w:t xml:space="preserve">Chinook salmon </w:t>
      </w:r>
      <w:r w:rsidR="00753954">
        <w:rPr>
          <w:rFonts w:cstheme="minorHAnsi"/>
          <w:sz w:val="24"/>
          <w:szCs w:val="24"/>
        </w:rPr>
        <w:t>spen</w:t>
      </w:r>
      <w:r w:rsidR="00D052FF">
        <w:rPr>
          <w:rFonts w:cstheme="minorHAnsi"/>
          <w:sz w:val="24"/>
          <w:szCs w:val="24"/>
        </w:rPr>
        <w:t>d</w:t>
      </w:r>
      <w:r w:rsidR="00753954">
        <w:rPr>
          <w:rFonts w:cstheme="minorHAnsi"/>
          <w:sz w:val="24"/>
          <w:szCs w:val="24"/>
        </w:rPr>
        <w:t xml:space="preserve"> at sea is typically inversely related to </w:t>
      </w:r>
      <w:r w:rsidR="00B1636D">
        <w:rPr>
          <w:rFonts w:cstheme="minorHAnsi"/>
          <w:sz w:val="24"/>
          <w:szCs w:val="24"/>
        </w:rPr>
        <w:t>smolt</w:t>
      </w:r>
      <w:r w:rsidR="00753954">
        <w:rPr>
          <w:rFonts w:cstheme="minorHAnsi"/>
          <w:sz w:val="24"/>
          <w:szCs w:val="24"/>
        </w:rPr>
        <w:t xml:space="preserve"> size </w:t>
      </w:r>
      <w:r w:rsidR="00753954">
        <w:rPr>
          <w:rFonts w:cstheme="minorHAnsi"/>
          <w:sz w:val="24"/>
          <w:szCs w:val="24"/>
        </w:rPr>
        <w:fldChar w:fldCharType="begin">
          <w:fldData xml:space="preserve">PEVuZE5vdGU+PENpdGU+PEF1dGhvcj5RdWlubjwvQXV0aG9yPjxZZWFyPjIwMTg8L1llYXI+PFJl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</w:fldData>
        </w:fldChar>
      </w:r>
      <w:r w:rsidR="00B1636D">
        <w:rPr>
          <w:rFonts w:cstheme="minorHAnsi"/>
          <w:sz w:val="24"/>
          <w:szCs w:val="24"/>
        </w:rPr>
        <w:instrText xml:space="preserve"> ADDIN EN.CITE </w:instrText>
      </w:r>
      <w:r w:rsidR="00B1636D">
        <w:rPr>
          <w:rFonts w:cstheme="minorHAnsi"/>
          <w:sz w:val="24"/>
          <w:szCs w:val="24"/>
        </w:rPr>
        <w:fldChar w:fldCharType="begin">
          <w:fldData xml:space="preserve">PEVuZE5vdGU+PENpdGU+PEF1dGhvcj5RdWlubjwvQXV0aG9yPjxZZWFyPjIwMTg8L1llYXI+PFJl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</w:fldData>
        </w:fldChar>
      </w:r>
      <w:r w:rsidR="00B1636D">
        <w:rPr>
          <w:rFonts w:cstheme="minorHAnsi"/>
          <w:sz w:val="24"/>
          <w:szCs w:val="24"/>
        </w:rPr>
        <w:instrText xml:space="preserve"> ADDIN EN.CITE.DATA </w:instrText>
      </w:r>
      <w:r w:rsidR="00B1636D">
        <w:rPr>
          <w:rFonts w:cstheme="minorHAnsi"/>
          <w:sz w:val="24"/>
          <w:szCs w:val="24"/>
        </w:rPr>
      </w:r>
      <w:r w:rsidR="00B1636D">
        <w:rPr>
          <w:rFonts w:cstheme="minorHAnsi"/>
          <w:sz w:val="24"/>
          <w:szCs w:val="24"/>
        </w:rPr>
        <w:fldChar w:fldCharType="end"/>
      </w:r>
      <w:r w:rsidR="00753954">
        <w:rPr>
          <w:rFonts w:cstheme="minorHAnsi"/>
          <w:sz w:val="24"/>
          <w:szCs w:val="24"/>
        </w:rPr>
      </w:r>
      <w:r w:rsidR="00753954">
        <w:rPr>
          <w:rFonts w:cstheme="minorHAnsi"/>
          <w:sz w:val="24"/>
          <w:szCs w:val="24"/>
        </w:rPr>
        <w:fldChar w:fldCharType="separate"/>
      </w:r>
      <w:r w:rsidR="00B1636D">
        <w:rPr>
          <w:rFonts w:cstheme="minorHAnsi"/>
          <w:noProof/>
          <w:sz w:val="24"/>
          <w:szCs w:val="24"/>
        </w:rPr>
        <w:t>(</w:t>
      </w:r>
      <w:r w:rsidR="009C6D45">
        <w:fldChar w:fldCharType="begin"/>
      </w:r>
      <w:r w:rsidR="009C6D45">
        <w:instrText xml:space="preserve"> HYPERLINK \l "_ENREF_44" \o "Whitman, 1987 #3423" </w:instrText>
      </w:r>
      <w:r w:rsidR="009C6D45">
        <w:fldChar w:fldCharType="separate"/>
      </w:r>
      <w:r w:rsidR="00C3468A">
        <w:rPr>
          <w:rFonts w:cstheme="minorHAnsi"/>
          <w:noProof/>
          <w:sz w:val="24"/>
          <w:szCs w:val="24"/>
        </w:rPr>
        <w:t>Whitman 1987</w:t>
      </w:r>
      <w:r w:rsidR="009C6D45">
        <w:rPr>
          <w:rFonts w:cstheme="minorHAnsi"/>
          <w:noProof/>
          <w:sz w:val="24"/>
          <w:szCs w:val="24"/>
        </w:rPr>
        <w:fldChar w:fldCharType="end"/>
      </w:r>
      <w:r w:rsidR="00B1636D">
        <w:rPr>
          <w:rFonts w:cstheme="minorHAnsi"/>
          <w:noProof/>
          <w:sz w:val="24"/>
          <w:szCs w:val="24"/>
        </w:rPr>
        <w:t xml:space="preserve">, </w:t>
      </w:r>
      <w:r w:rsidR="009C6D45">
        <w:fldChar w:fldCharType="begin"/>
      </w:r>
      <w:r w:rsidR="009C6D45">
        <w:instrText xml:space="preserve"> HYPERLINK \l "_ENREF_35" \o "Scheuerell, 2005 #3369" </w:instrText>
      </w:r>
      <w:r w:rsidR="009C6D45">
        <w:fldChar w:fldCharType="separate"/>
      </w:r>
      <w:r w:rsidR="00C3468A">
        <w:rPr>
          <w:rFonts w:cstheme="minorHAnsi"/>
          <w:noProof/>
          <w:sz w:val="24"/>
          <w:szCs w:val="24"/>
        </w:rPr>
        <w:t>Scheuerell 2005</w:t>
      </w:r>
      <w:r w:rsidR="009C6D45">
        <w:rPr>
          <w:rFonts w:cstheme="minorHAnsi"/>
          <w:noProof/>
          <w:sz w:val="24"/>
          <w:szCs w:val="24"/>
        </w:rPr>
        <w:fldChar w:fldCharType="end"/>
      </w:r>
      <w:r w:rsidR="00B1636D">
        <w:rPr>
          <w:rFonts w:cstheme="minorHAnsi"/>
          <w:noProof/>
          <w:sz w:val="24"/>
          <w:szCs w:val="24"/>
        </w:rPr>
        <w:t xml:space="preserve">, </w:t>
      </w:r>
      <w:r w:rsidR="009C6D45">
        <w:fldChar w:fldCharType="begin"/>
      </w:r>
      <w:r w:rsidR="009C6D45">
        <w:instrText xml:space="preserve"> HYPERLINK \l "_ENREF_25" \o "Quinn, 2018 #6281" </w:instrText>
      </w:r>
      <w:r w:rsidR="009C6D45">
        <w:fldChar w:fldCharType="separate"/>
      </w:r>
      <w:r w:rsidR="00C3468A">
        <w:rPr>
          <w:rFonts w:cstheme="minorHAnsi"/>
          <w:noProof/>
          <w:sz w:val="24"/>
          <w:szCs w:val="24"/>
        </w:rPr>
        <w:t>Quinn 2018</w:t>
      </w:r>
      <w:r w:rsidR="009C6D45">
        <w:rPr>
          <w:rFonts w:cstheme="minorHAnsi"/>
          <w:noProof/>
          <w:sz w:val="24"/>
          <w:szCs w:val="24"/>
        </w:rPr>
        <w:fldChar w:fldCharType="end"/>
      </w:r>
      <w:r w:rsidR="00B1636D">
        <w:rPr>
          <w:rFonts w:cstheme="minorHAnsi"/>
          <w:noProof/>
          <w:sz w:val="24"/>
          <w:szCs w:val="24"/>
        </w:rPr>
        <w:t>)</w:t>
      </w:r>
      <w:r w:rsidR="00753954">
        <w:rPr>
          <w:rFonts w:cstheme="minorHAnsi"/>
          <w:sz w:val="24"/>
          <w:szCs w:val="24"/>
        </w:rPr>
        <w:fldChar w:fldCharType="end"/>
      </w:r>
      <w:r w:rsidR="00D052FF">
        <w:rPr>
          <w:rFonts w:cstheme="minorHAnsi"/>
          <w:sz w:val="24"/>
          <w:szCs w:val="24"/>
        </w:rPr>
        <w:t>. S</w:t>
      </w:r>
      <w:r w:rsidR="0003138B">
        <w:rPr>
          <w:rFonts w:cstheme="minorHAnsi"/>
          <w:sz w:val="24"/>
          <w:szCs w:val="24"/>
        </w:rPr>
        <w:t>almon</w:t>
      </w:r>
      <w:r w:rsidR="00D052FF">
        <w:rPr>
          <w:rFonts w:cstheme="minorHAnsi"/>
          <w:sz w:val="24"/>
          <w:szCs w:val="24"/>
        </w:rPr>
        <w:t xml:space="preserve"> produced in hatcheries are commonly larger </w:t>
      </w:r>
      <w:r w:rsidR="0003138B">
        <w:rPr>
          <w:rFonts w:cstheme="minorHAnsi"/>
          <w:sz w:val="24"/>
          <w:szCs w:val="24"/>
        </w:rPr>
        <w:t xml:space="preserve">at release </w:t>
      </w:r>
      <w:r w:rsidR="00D052FF">
        <w:rPr>
          <w:rFonts w:cstheme="minorHAnsi"/>
          <w:sz w:val="24"/>
          <w:szCs w:val="24"/>
        </w:rPr>
        <w:t>than wild conspecifics</w:t>
      </w:r>
      <w:r w:rsidR="004141B7">
        <w:rPr>
          <w:rFonts w:cstheme="minorHAnsi"/>
          <w:sz w:val="24"/>
          <w:szCs w:val="24"/>
        </w:rPr>
        <w:t>,</w:t>
      </w:r>
      <w:r w:rsidR="00D052FF">
        <w:rPr>
          <w:rFonts w:cstheme="minorHAnsi"/>
          <w:sz w:val="24"/>
          <w:szCs w:val="24"/>
        </w:rPr>
        <w:t xml:space="preserve"> </w:t>
      </w:r>
      <w:r w:rsidR="00AC2E78">
        <w:rPr>
          <w:rFonts w:cstheme="minorHAnsi"/>
          <w:sz w:val="24"/>
          <w:szCs w:val="24"/>
        </w:rPr>
        <w:t xml:space="preserve">and </w:t>
      </w:r>
      <w:r w:rsidR="004141B7">
        <w:rPr>
          <w:rFonts w:cstheme="minorHAnsi"/>
          <w:sz w:val="24"/>
          <w:szCs w:val="24"/>
        </w:rPr>
        <w:t xml:space="preserve">thus </w:t>
      </w:r>
      <w:r w:rsidR="00AC2E78">
        <w:rPr>
          <w:rFonts w:cstheme="minorHAnsi"/>
          <w:sz w:val="24"/>
          <w:szCs w:val="24"/>
        </w:rPr>
        <w:t xml:space="preserve">younger at maturity </w:t>
      </w:r>
      <w:r w:rsidR="00AC2E78">
        <w:rPr>
          <w:rFonts w:cstheme="minorHAnsi"/>
          <w:sz w:val="24"/>
          <w:szCs w:val="24"/>
        </w:rPr>
        <w:fldChar w:fldCharType="begin"/>
      </w:r>
      <w:r w:rsidR="00AC2E78">
        <w:rPr>
          <w:rFonts w:cstheme="minorHAnsi"/>
          <w:sz w:val="24"/>
          <w:szCs w:val="24"/>
        </w:rPr>
        <w:instrText xml:space="preserve"> ADDIN EN.CITE &lt;EndNote&gt;&lt;Cite&gt;&lt;Author&gt;Norris&lt;/Author&gt;&lt;Year&gt;2000&lt;/Year&gt;&lt;RecNum&gt;2780&lt;/RecNum&gt;&lt;DisplayText&gt;(Norris et al. 2000)&lt;/DisplayText&gt;&lt;record&gt;&lt;rec-number&gt;2780&lt;/rec-number&gt;&lt;foreign-keys&gt;&lt;key app="EN" db-id="pa2rd55p5t29rkezf59x9asssx9epef0ese0"&gt;2780&lt;/key&gt;&lt;/foreign-keys&gt;&lt;ref-type name="Journal Article"&gt;17&lt;/ref-type&gt;&lt;contributors&gt;&lt;authors&gt;&lt;author&gt;Norris, J G&lt;/author&gt;&lt;author&gt;Hyun, S-Y&lt;/author&gt;&lt;author&gt;Anderson, J J&lt;/author&gt;&lt;/authors&gt;&lt;/contributors&gt;&lt;titles&gt;&lt;title&gt;Ocean distribution of Columbia River upriver bright fall chinook salmon stocks&lt;/title&gt;&lt;secondary-title&gt;North Pacific Anadromous Fish Commission Bulletin&lt;/secondary-title&gt;&lt;/titles&gt;&lt;periodical&gt;&lt;full-title&gt;North Pacific Anadromous Fish Commission Bulletin&lt;/full-title&gt;&lt;/periodical&gt;&lt;pages&gt;221-232&lt;/pages&gt;&lt;volume&gt;2&lt;/volume&gt;&lt;keywords&gt;&lt;keyword&gt;age and life history&lt;/keyword&gt;&lt;/keywords&gt;&lt;dates&gt;&lt;year&gt;2000&lt;/year&gt;&lt;/dates&gt;&lt;label&gt;oceanic migrations&lt;/label&gt;&lt;urls&gt;&lt;/urls&gt;&lt;/record&gt;&lt;/Cite&gt;&lt;/EndNote&gt;</w:instrText>
      </w:r>
      <w:r w:rsidR="00AC2E78">
        <w:rPr>
          <w:rFonts w:cstheme="minorHAnsi"/>
          <w:sz w:val="24"/>
          <w:szCs w:val="24"/>
        </w:rPr>
        <w:fldChar w:fldCharType="separate"/>
      </w:r>
      <w:r w:rsidR="00AC2E78">
        <w:rPr>
          <w:rFonts w:cstheme="minorHAnsi"/>
          <w:noProof/>
          <w:sz w:val="24"/>
          <w:szCs w:val="24"/>
        </w:rPr>
        <w:t>(</w:t>
      </w:r>
      <w:r w:rsidR="009C6D45">
        <w:fldChar w:fldCharType="begin"/>
      </w:r>
      <w:r w:rsidR="009C6D45">
        <w:instrText xml:space="preserve"> HYPERLINK \l "_ENREF_20" \o "Norris</w:instrText>
      </w:r>
      <w:r w:rsidR="009C6D45">
        <w:instrText xml:space="preserve">, 2000 #2780" </w:instrText>
      </w:r>
      <w:r w:rsidR="009C6D45">
        <w:fldChar w:fldCharType="separate"/>
      </w:r>
      <w:r w:rsidR="00C3468A">
        <w:rPr>
          <w:rFonts w:cstheme="minorHAnsi"/>
          <w:noProof/>
          <w:sz w:val="24"/>
          <w:szCs w:val="24"/>
        </w:rPr>
        <w:t>Norris et al. 2000</w:t>
      </w:r>
      <w:r w:rsidR="009C6D45">
        <w:rPr>
          <w:rFonts w:cstheme="minorHAnsi"/>
          <w:noProof/>
          <w:sz w:val="24"/>
          <w:szCs w:val="24"/>
        </w:rPr>
        <w:fldChar w:fldCharType="end"/>
      </w:r>
      <w:r w:rsidR="00AC2E78">
        <w:rPr>
          <w:rFonts w:cstheme="minorHAnsi"/>
          <w:noProof/>
          <w:sz w:val="24"/>
          <w:szCs w:val="24"/>
        </w:rPr>
        <w:t>)</w:t>
      </w:r>
      <w:r w:rsidR="00AC2E78">
        <w:rPr>
          <w:rFonts w:cstheme="minorHAnsi"/>
          <w:sz w:val="24"/>
          <w:szCs w:val="24"/>
        </w:rPr>
        <w:fldChar w:fldCharType="end"/>
      </w:r>
      <w:r w:rsidR="00AC2E78">
        <w:rPr>
          <w:rFonts w:cstheme="minorHAnsi"/>
          <w:sz w:val="24"/>
          <w:szCs w:val="24"/>
        </w:rPr>
        <w:t xml:space="preserve"> [</w:t>
      </w:r>
      <w:r w:rsidR="00AC2E78" w:rsidRPr="00AC2E78">
        <w:rPr>
          <w:rFonts w:cstheme="minorHAnsi"/>
          <w:sz w:val="24"/>
          <w:szCs w:val="24"/>
          <w:highlight w:val="yellow"/>
        </w:rPr>
        <w:t>TQ to check McIsaac PhD, etc</w:t>
      </w:r>
      <w:r w:rsidR="00AC2E78">
        <w:rPr>
          <w:rFonts w:cstheme="minorHAnsi"/>
          <w:sz w:val="24"/>
          <w:szCs w:val="24"/>
        </w:rPr>
        <w:t>.]</w:t>
      </w:r>
      <w:r w:rsidR="00125401">
        <w:rPr>
          <w:rFonts w:cstheme="minorHAnsi"/>
          <w:sz w:val="24"/>
          <w:szCs w:val="24"/>
        </w:rPr>
        <w:t xml:space="preserve">. The proportion of hatchery origin Chinook salmon </w:t>
      </w:r>
      <w:r w:rsidR="00B1636D">
        <w:rPr>
          <w:rFonts w:cstheme="minorHAnsi"/>
          <w:sz w:val="24"/>
          <w:szCs w:val="24"/>
        </w:rPr>
        <w:t xml:space="preserve">caught in Puget Sound </w:t>
      </w:r>
      <w:r w:rsidR="00125401">
        <w:rPr>
          <w:rFonts w:cstheme="minorHAnsi"/>
          <w:sz w:val="24"/>
          <w:szCs w:val="24"/>
        </w:rPr>
        <w:t xml:space="preserve">has increased considerably over the past decades, </w:t>
      </w:r>
      <w:r w:rsidR="00B1636D">
        <w:rPr>
          <w:rFonts w:cstheme="minorHAnsi"/>
          <w:sz w:val="24"/>
          <w:szCs w:val="24"/>
        </w:rPr>
        <w:t xml:space="preserve">from &lt; 40% in 1968 and 1969 to an average of 64% in the 1970s, 74% in the 1980s, 79% in the 1990, 82% in the 2000s, and 87% in the 2010 – 2015 period </w:t>
      </w:r>
      <w:r w:rsidR="00B1636D">
        <w:rPr>
          <w:rFonts w:cstheme="minorHAnsi"/>
          <w:sz w:val="24"/>
          <w:szCs w:val="24"/>
        </w:rPr>
        <w:fldChar w:fldCharType="begin"/>
      </w:r>
      <w:r w:rsidR="00B1636D">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1636D">
        <w:rPr>
          <w:rFonts w:cstheme="minorHAnsi"/>
          <w:sz w:val="24"/>
          <w:szCs w:val="24"/>
        </w:rPr>
        <w:fldChar w:fldCharType="separate"/>
      </w:r>
      <w:r w:rsidR="00B1636D">
        <w:rPr>
          <w:rFonts w:cstheme="minorHAnsi"/>
          <w:noProof/>
          <w:sz w:val="24"/>
          <w:szCs w:val="24"/>
        </w:rPr>
        <w:t>(</w:t>
      </w:r>
      <w:r w:rsidR="009C6D45">
        <w:fldChar w:fldCharType="begin"/>
      </w:r>
      <w:r w:rsidR="009C6D45">
        <w:instrText xml:space="preserve"> HYPERLINK \l </w:instrText>
      </w:r>
      <w:r w:rsidR="009C6D45">
        <w:instrText xml:space="preserve">"_ENREF_17" \o "Losee, 2019 #6488" </w:instrText>
      </w:r>
      <w:r w:rsidR="009C6D45">
        <w:fldChar w:fldCharType="separate"/>
      </w:r>
      <w:r w:rsidR="00C3468A">
        <w:rPr>
          <w:rFonts w:cstheme="minorHAnsi"/>
          <w:noProof/>
          <w:sz w:val="24"/>
          <w:szCs w:val="24"/>
        </w:rPr>
        <w:t>Losee et al. 2019</w:t>
      </w:r>
      <w:r w:rsidR="009C6D45">
        <w:rPr>
          <w:rFonts w:cstheme="minorHAnsi"/>
          <w:noProof/>
          <w:sz w:val="24"/>
          <w:szCs w:val="24"/>
        </w:rPr>
        <w:fldChar w:fldCharType="end"/>
      </w:r>
      <w:r w:rsidR="00B1636D">
        <w:rPr>
          <w:rFonts w:cstheme="minorHAnsi"/>
          <w:noProof/>
          <w:sz w:val="24"/>
          <w:szCs w:val="24"/>
        </w:rPr>
        <w:t>)</w:t>
      </w:r>
      <w:r w:rsidR="00B1636D">
        <w:rPr>
          <w:rFonts w:cstheme="minorHAnsi"/>
          <w:sz w:val="24"/>
          <w:szCs w:val="24"/>
        </w:rPr>
        <w:fldChar w:fldCharType="end"/>
      </w:r>
      <w:r w:rsidR="00B1636D">
        <w:rPr>
          <w:rFonts w:cstheme="minorHAnsi"/>
          <w:sz w:val="24"/>
          <w:szCs w:val="24"/>
        </w:rPr>
        <w:t xml:space="preserve">, complicating interpretation of size trends. </w:t>
      </w:r>
    </w:p>
    <w:p w14:paraId="4ED6DF58" w14:textId="1160A172" w:rsidR="007E0EE7" w:rsidRDefault="007E0EE7" w:rsidP="00753954">
      <w:pPr>
        <w:spacing w:after="0" w:line="480" w:lineRule="auto"/>
        <w:rPr>
          <w:rFonts w:cstheme="minorHAnsi"/>
          <w:sz w:val="24"/>
          <w:szCs w:val="24"/>
        </w:rPr>
      </w:pPr>
      <w:r>
        <w:rPr>
          <w:rFonts w:cstheme="minorHAnsi"/>
          <w:sz w:val="24"/>
          <w:szCs w:val="24"/>
        </w:rPr>
        <w:tab/>
        <w:t>Puget Sound</w:t>
      </w:r>
      <w:ins w:id="191" w:author="Mark Scheuerell" w:date="2021-09-17T06:28:00Z">
        <w:r w:rsidR="00C37BC0">
          <w:rPr>
            <w:rFonts w:cstheme="minorHAnsi"/>
            <w:sz w:val="24"/>
            <w:szCs w:val="24"/>
          </w:rPr>
          <w:t>,</w:t>
        </w:r>
      </w:ins>
      <w:r>
        <w:rPr>
          <w:rFonts w:cstheme="minorHAnsi"/>
          <w:sz w:val="24"/>
          <w:szCs w:val="24"/>
        </w:rPr>
        <w:t xml:space="preserve"> in </w:t>
      </w:r>
      <w:commentRangeStart w:id="192"/>
      <w:commentRangeStart w:id="193"/>
      <w:r>
        <w:rPr>
          <w:rFonts w:cstheme="minorHAnsi"/>
          <w:sz w:val="24"/>
          <w:szCs w:val="24"/>
        </w:rPr>
        <w:t xml:space="preserve">particular, and the Salish Sea as </w:t>
      </w:r>
      <w:ins w:id="194" w:author="Mark Scheuerell" w:date="2021-09-17T06:28:00Z">
        <w:r w:rsidR="00C37BC0">
          <w:rPr>
            <w:rFonts w:cstheme="minorHAnsi"/>
            <w:sz w:val="24"/>
            <w:szCs w:val="24"/>
          </w:rPr>
          <w:t xml:space="preserve">a </w:t>
        </w:r>
      </w:ins>
      <w:r>
        <w:rPr>
          <w:rFonts w:cstheme="minorHAnsi"/>
          <w:sz w:val="24"/>
          <w:szCs w:val="24"/>
        </w:rPr>
        <w:t xml:space="preserve">whole, have undergone many changes over the past decades in physical attributes including </w:t>
      </w:r>
      <w:del w:id="195" w:author="Mark Scheuerell" w:date="2021-09-17T06:29:00Z">
        <w:r w:rsidDel="00C37BC0">
          <w:rPr>
            <w:rFonts w:cstheme="minorHAnsi"/>
            <w:sz w:val="24"/>
            <w:szCs w:val="24"/>
          </w:rPr>
          <w:delText xml:space="preserve">but not limited to </w:delText>
        </w:r>
      </w:del>
      <w:r>
        <w:rPr>
          <w:rFonts w:cstheme="minorHAnsi"/>
          <w:sz w:val="24"/>
          <w:szCs w:val="24"/>
        </w:rPr>
        <w:t xml:space="preserve">shoreline modification, river inflows, and thermal regimes, and in </w:t>
      </w:r>
      <w:ins w:id="196" w:author="Mark Scheuerell" w:date="2021-09-17T06:29:00Z">
        <w:r w:rsidR="00C37BC0">
          <w:rPr>
            <w:rFonts w:cstheme="minorHAnsi"/>
            <w:sz w:val="24"/>
            <w:szCs w:val="24"/>
          </w:rPr>
          <w:t>the food web itself</w:t>
        </w:r>
      </w:ins>
      <w:del w:id="197" w:author="Mark Scheuerell" w:date="2021-09-17T06:29:00Z">
        <w:r w:rsidDel="00C37BC0">
          <w:rPr>
            <w:rFonts w:cstheme="minorHAnsi"/>
            <w:sz w:val="24"/>
            <w:szCs w:val="24"/>
          </w:rPr>
          <w:delText>ecology from phytoplankton to top predators</w:delText>
        </w:r>
      </w:del>
      <w:r>
        <w:rPr>
          <w:rFonts w:cstheme="minorHAnsi"/>
          <w:sz w:val="24"/>
          <w:szCs w:val="24"/>
        </w:rPr>
        <w:t>, with attendant changes in the proportions of Pacific salmon that remain as residents rather than migrate to the coast or open Pacific Ocean (</w:t>
      </w:r>
      <w:r w:rsidRPr="00265322">
        <w:rPr>
          <w:rFonts w:cstheme="minorHAnsi"/>
          <w:sz w:val="24"/>
          <w:szCs w:val="24"/>
          <w:highlight w:val="yellow"/>
        </w:rPr>
        <w:t>Quinn and Losee 2021 – fill in when finalized</w:t>
      </w:r>
      <w:r>
        <w:rPr>
          <w:rFonts w:cstheme="minorHAnsi"/>
          <w:sz w:val="24"/>
          <w:szCs w:val="24"/>
        </w:rPr>
        <w:t xml:space="preserve">). Consequently, it is not possible to ascribe the observed </w:t>
      </w:r>
      <w:commentRangeEnd w:id="192"/>
      <w:r w:rsidR="005E15C0">
        <w:rPr>
          <w:rStyle w:val="CommentReference"/>
        </w:rPr>
        <w:commentReference w:id="192"/>
      </w:r>
      <w:commentRangeEnd w:id="193"/>
      <w:r w:rsidR="00C37BC0">
        <w:rPr>
          <w:rStyle w:val="CommentReference"/>
        </w:rPr>
        <w:commentReference w:id="193"/>
      </w:r>
      <w:r>
        <w:rPr>
          <w:rFonts w:cstheme="minorHAnsi"/>
          <w:sz w:val="24"/>
          <w:szCs w:val="24"/>
        </w:rPr>
        <w:t xml:space="preserve">changes in Chinook salmon mass to specific causes. However, the lack of </w:t>
      </w:r>
      <w:r>
        <w:rPr>
          <w:rFonts w:cstheme="minorHAnsi"/>
          <w:sz w:val="24"/>
          <w:szCs w:val="24"/>
        </w:rPr>
        <w:lastRenderedPageBreak/>
        <w:t xml:space="preserve">correspondence between the two data sets, spanning </w:t>
      </w:r>
      <w:r w:rsidR="000F0957">
        <w:rPr>
          <w:rFonts w:cstheme="minorHAnsi"/>
          <w:sz w:val="24"/>
          <w:szCs w:val="24"/>
        </w:rPr>
        <w:t>more than four d</w:t>
      </w:r>
      <w:r>
        <w:rPr>
          <w:rFonts w:cstheme="minorHAnsi"/>
          <w:sz w:val="24"/>
          <w:szCs w:val="24"/>
        </w:rPr>
        <w:t>ecades, illustrate</w:t>
      </w:r>
      <w:ins w:id="198" w:author="Mark Scheuerell" w:date="2021-09-17T06:30:00Z">
        <w:r w:rsidR="00C37BC0">
          <w:rPr>
            <w:rFonts w:cstheme="minorHAnsi"/>
            <w:sz w:val="24"/>
            <w:szCs w:val="24"/>
          </w:rPr>
          <w:t>s</w:t>
        </w:r>
      </w:ins>
      <w:r>
        <w:rPr>
          <w:rFonts w:cstheme="minorHAnsi"/>
          <w:sz w:val="24"/>
          <w:szCs w:val="24"/>
        </w:rPr>
        <w:t xml:space="preserve"> yet another </w:t>
      </w:r>
      <w:del w:id="199" w:author="Mark Scheuerell" w:date="2021-09-17T06:30:00Z">
        <w:r w:rsidDel="00C37BC0">
          <w:rPr>
            <w:rFonts w:cstheme="minorHAnsi"/>
            <w:sz w:val="24"/>
            <w:szCs w:val="24"/>
          </w:rPr>
          <w:delText xml:space="preserve">importance </w:delText>
        </w:r>
      </w:del>
      <w:ins w:id="200" w:author="Mark Scheuerell" w:date="2021-09-17T06:30:00Z">
        <w:r w:rsidR="00C37BC0">
          <w:rPr>
            <w:rFonts w:cstheme="minorHAnsi"/>
            <w:sz w:val="24"/>
            <w:szCs w:val="24"/>
          </w:rPr>
          <w:t>importan</w:t>
        </w:r>
        <w:r w:rsidR="00C37BC0">
          <w:rPr>
            <w:rFonts w:cstheme="minorHAnsi"/>
            <w:sz w:val="24"/>
            <w:szCs w:val="24"/>
          </w:rPr>
          <w:t>t</w:t>
        </w:r>
        <w:r w:rsidR="00C37BC0">
          <w:rPr>
            <w:rFonts w:cstheme="minorHAnsi"/>
            <w:sz w:val="24"/>
            <w:szCs w:val="24"/>
          </w:rPr>
          <w:t xml:space="preserve"> </w:t>
        </w:r>
      </w:ins>
      <w:r>
        <w:rPr>
          <w:rFonts w:cstheme="minorHAnsi"/>
          <w:sz w:val="24"/>
          <w:szCs w:val="24"/>
        </w:rPr>
        <w:t xml:space="preserve">complexity in the analysis of temporal trends in salmon size. That is, the </w:t>
      </w:r>
      <w:r w:rsidR="000F0957">
        <w:rPr>
          <w:rFonts w:cstheme="minorHAnsi"/>
          <w:sz w:val="24"/>
          <w:szCs w:val="24"/>
        </w:rPr>
        <w:t xml:space="preserve">differential </w:t>
      </w:r>
      <w:r>
        <w:rPr>
          <w:rFonts w:cstheme="minorHAnsi"/>
          <w:sz w:val="24"/>
          <w:szCs w:val="24"/>
        </w:rPr>
        <w:t>migration patter</w:t>
      </w:r>
      <w:r w:rsidR="000F0957">
        <w:rPr>
          <w:rFonts w:cstheme="minorHAnsi"/>
          <w:sz w:val="24"/>
          <w:szCs w:val="24"/>
        </w:rPr>
        <w:t>n</w:t>
      </w:r>
      <w:r>
        <w:rPr>
          <w:rFonts w:cstheme="minorHAnsi"/>
          <w:sz w:val="24"/>
          <w:szCs w:val="24"/>
        </w:rPr>
        <w:t xml:space="preserve">s </w:t>
      </w:r>
      <w:r w:rsidR="000F0957">
        <w:rPr>
          <w:rFonts w:cstheme="minorHAnsi"/>
          <w:sz w:val="24"/>
          <w:szCs w:val="24"/>
        </w:rPr>
        <w:t xml:space="preserve">observed in several species, and most prominently in Chinook and coho salmon </w:t>
      </w:r>
      <w:r w:rsidR="000F0957">
        <w:rPr>
          <w:rFonts w:cstheme="minorHAnsi"/>
          <w:sz w:val="24"/>
          <w:szCs w:val="24"/>
        </w:rPr>
        <w:fldChar w:fldCharType="begin"/>
      </w:r>
      <w:r w:rsidR="000F0957">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0F0957">
        <w:rPr>
          <w:rFonts w:cstheme="minorHAnsi"/>
          <w:sz w:val="24"/>
          <w:szCs w:val="24"/>
        </w:rPr>
        <w:fldChar w:fldCharType="separate"/>
      </w:r>
      <w:r w:rsidR="000F0957">
        <w:rPr>
          <w:rFonts w:cstheme="minorHAnsi"/>
          <w:noProof/>
          <w:sz w:val="24"/>
          <w:szCs w:val="24"/>
        </w:rPr>
        <w:t>(</w:t>
      </w:r>
      <w:r w:rsidR="009C6D45">
        <w:fldChar w:fldCharType="begin"/>
      </w:r>
      <w:r w:rsidR="009C6D45">
        <w:instrText xml:space="preserve"> HYPERLINK \l "_ENREF_26" \o "Quinn, 2021 #6984" </w:instrText>
      </w:r>
      <w:r w:rsidR="009C6D45">
        <w:fldChar w:fldCharType="separate"/>
      </w:r>
      <w:r w:rsidR="00C3468A">
        <w:rPr>
          <w:rFonts w:cstheme="minorHAnsi"/>
          <w:noProof/>
          <w:sz w:val="24"/>
          <w:szCs w:val="24"/>
        </w:rPr>
        <w:t>Quinn 2021</w:t>
      </w:r>
      <w:r w:rsidR="009C6D45">
        <w:rPr>
          <w:rFonts w:cstheme="minorHAnsi"/>
          <w:noProof/>
          <w:sz w:val="24"/>
          <w:szCs w:val="24"/>
        </w:rPr>
        <w:fldChar w:fldCharType="end"/>
      </w:r>
      <w:r w:rsidR="000F0957">
        <w:rPr>
          <w:rFonts w:cstheme="minorHAnsi"/>
          <w:noProof/>
          <w:sz w:val="24"/>
          <w:szCs w:val="24"/>
        </w:rPr>
        <w:t>)</w:t>
      </w:r>
      <w:r w:rsidR="000F0957">
        <w:rPr>
          <w:rFonts w:cstheme="minorHAnsi"/>
          <w:sz w:val="24"/>
          <w:szCs w:val="24"/>
        </w:rPr>
        <w:fldChar w:fldCharType="end"/>
      </w:r>
      <w:r w:rsidR="000F0957">
        <w:rPr>
          <w:rFonts w:cstheme="minorHAnsi"/>
          <w:sz w:val="24"/>
          <w:szCs w:val="24"/>
        </w:rPr>
        <w:t xml:space="preserve">, result in differences in vulnerability to fisheries (hence sampling) in different areas. </w:t>
      </w:r>
      <w:r w:rsidR="00CD3C9A">
        <w:rPr>
          <w:rFonts w:cstheme="minorHAnsi"/>
          <w:sz w:val="24"/>
          <w:szCs w:val="24"/>
        </w:rPr>
        <w:t>T</w:t>
      </w:r>
      <w:r w:rsidR="000F0957">
        <w:rPr>
          <w:rFonts w:cstheme="minorHAnsi"/>
          <w:sz w:val="24"/>
          <w:szCs w:val="24"/>
        </w:rPr>
        <w:t xml:space="preserve">he Salish Sea residents are smaller than those feeding along the Pacific Ocean coast </w:t>
      </w:r>
      <w:r w:rsidR="000F0957">
        <w:rPr>
          <w:rFonts w:cstheme="minorHAnsi"/>
          <w:sz w:val="24"/>
          <w:szCs w:val="24"/>
        </w:rPr>
        <w:fldChar w:fldCharType="begin">
          <w:fldData xml:space="preserve">PEVuZE5vdGU+PENpdGU+PEF1dGhvcj5QcmVzc2V5PC9BdXRob3I+PFllYXI+MTk1MzwvWWVhcj48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</w:fldData>
        </w:fldChar>
      </w:r>
      <w:r w:rsidR="00265322">
        <w:rPr>
          <w:rFonts w:cstheme="minorHAnsi"/>
          <w:sz w:val="24"/>
          <w:szCs w:val="24"/>
        </w:rPr>
        <w:instrText xml:space="preserve"> ADDIN EN.CITE </w:instrText>
      </w:r>
      <w:r w:rsidR="00265322">
        <w:rPr>
          <w:rFonts w:cstheme="minorHAnsi"/>
          <w:sz w:val="24"/>
          <w:szCs w:val="24"/>
        </w:rPr>
        <w:fldChar w:fldCharType="begin">
          <w:fldData xml:space="preserve">PEVuZE5vdGU+PENpdGU+PEF1dGhvcj5QcmVzc2V5PC9BdXRob3I+PFllYXI+MTk1MzwvWWVhcj48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</w:fldData>
        </w:fldChar>
      </w:r>
      <w:r w:rsidR="00265322">
        <w:rPr>
          <w:rFonts w:cstheme="minorHAnsi"/>
          <w:sz w:val="24"/>
          <w:szCs w:val="24"/>
        </w:rPr>
        <w:instrText xml:space="preserve"> ADDIN EN.CITE.DATA </w:instrText>
      </w:r>
      <w:r w:rsidR="00265322">
        <w:rPr>
          <w:rFonts w:cstheme="minorHAnsi"/>
          <w:sz w:val="24"/>
          <w:szCs w:val="24"/>
        </w:rPr>
      </w:r>
      <w:r w:rsidR="00265322">
        <w:rPr>
          <w:rFonts w:cstheme="minorHAnsi"/>
          <w:sz w:val="24"/>
          <w:szCs w:val="24"/>
        </w:rPr>
        <w:fldChar w:fldCharType="end"/>
      </w:r>
      <w:r w:rsidR="000F0957">
        <w:rPr>
          <w:rFonts w:cstheme="minorHAnsi"/>
          <w:sz w:val="24"/>
          <w:szCs w:val="24"/>
        </w:rPr>
      </w:r>
      <w:r w:rsidR="000F0957">
        <w:rPr>
          <w:rFonts w:cstheme="minorHAnsi"/>
          <w:sz w:val="24"/>
          <w:szCs w:val="24"/>
        </w:rPr>
        <w:fldChar w:fldCharType="separate"/>
      </w:r>
      <w:r w:rsidR="00265322">
        <w:rPr>
          <w:rFonts w:cstheme="minorHAnsi"/>
          <w:noProof/>
          <w:sz w:val="24"/>
          <w:szCs w:val="24"/>
        </w:rPr>
        <w:t>(</w:t>
      </w:r>
      <w:r w:rsidR="009C6D45">
        <w:fldChar w:fldCharType="begin"/>
      </w:r>
      <w:r w:rsidR="009C6D45">
        <w:instrText xml:space="preserve"> HYPERLINK \l "_ENREF_19" \o "Milne, 1950 #4410" </w:instrText>
      </w:r>
      <w:r w:rsidR="009C6D45">
        <w:fldChar w:fldCharType="separate"/>
      </w:r>
      <w:r w:rsidR="00C3468A">
        <w:rPr>
          <w:rFonts w:cstheme="minorHAnsi"/>
          <w:noProof/>
          <w:sz w:val="24"/>
          <w:szCs w:val="24"/>
        </w:rPr>
        <w:t>Milne 1950</w:t>
      </w:r>
      <w:r w:rsidR="009C6D45">
        <w:rPr>
          <w:rFonts w:cstheme="minorHAnsi"/>
          <w:noProof/>
          <w:sz w:val="24"/>
          <w:szCs w:val="24"/>
        </w:rPr>
        <w:fldChar w:fldCharType="end"/>
      </w:r>
      <w:r w:rsidR="00265322">
        <w:rPr>
          <w:rFonts w:cstheme="minorHAnsi"/>
          <w:noProof/>
          <w:sz w:val="24"/>
          <w:szCs w:val="24"/>
        </w:rPr>
        <w:t xml:space="preserve">, </w:t>
      </w:r>
      <w:r w:rsidR="009C6D45">
        <w:fldChar w:fldCharType="begin"/>
      </w:r>
      <w:r w:rsidR="009C6D45">
        <w:instrText xml:space="preserve"> HYPERLINK \l "_ENREF_23" \o "Pressey, 1953 #3053" </w:instrText>
      </w:r>
      <w:r w:rsidR="009C6D45">
        <w:fldChar w:fldCharType="separate"/>
      </w:r>
      <w:r w:rsidR="00C3468A">
        <w:rPr>
          <w:rFonts w:cstheme="minorHAnsi"/>
          <w:noProof/>
          <w:sz w:val="24"/>
          <w:szCs w:val="24"/>
        </w:rPr>
        <w:t>Pressey 1953</w:t>
      </w:r>
      <w:r w:rsidR="009C6D45">
        <w:rPr>
          <w:rFonts w:cstheme="minorHAnsi"/>
          <w:noProof/>
          <w:sz w:val="24"/>
          <w:szCs w:val="24"/>
        </w:rPr>
        <w:fldChar w:fldCharType="end"/>
      </w:r>
      <w:r w:rsidR="00265322">
        <w:rPr>
          <w:rFonts w:cstheme="minorHAnsi"/>
          <w:noProof/>
          <w:sz w:val="24"/>
          <w:szCs w:val="24"/>
        </w:rPr>
        <w:t xml:space="preserve">, </w:t>
      </w:r>
      <w:r w:rsidR="009C6D45">
        <w:fldChar w:fldCharType="begin"/>
      </w:r>
      <w:r w:rsidR="009C6D45">
        <w:instrText xml:space="preserve"> HYPERLINK \l "_ENREF_34" \o "Rohde, 2014 #4876" </w:instrText>
      </w:r>
      <w:r w:rsidR="009C6D45">
        <w:fldChar w:fldCharType="separate"/>
      </w:r>
      <w:r w:rsidR="00C3468A">
        <w:rPr>
          <w:rFonts w:cstheme="minorHAnsi"/>
          <w:noProof/>
          <w:sz w:val="24"/>
          <w:szCs w:val="24"/>
        </w:rPr>
        <w:t>Rohde et al. 2014</w:t>
      </w:r>
      <w:r w:rsidR="009C6D45">
        <w:rPr>
          <w:rFonts w:cstheme="minorHAnsi"/>
          <w:noProof/>
          <w:sz w:val="24"/>
          <w:szCs w:val="24"/>
        </w:rPr>
        <w:fldChar w:fldCharType="end"/>
      </w:r>
      <w:r w:rsidR="00265322">
        <w:rPr>
          <w:rFonts w:cstheme="minorHAnsi"/>
          <w:noProof/>
          <w:sz w:val="24"/>
          <w:szCs w:val="24"/>
        </w:rPr>
        <w:t>)</w:t>
      </w:r>
      <w:r w:rsidR="000F0957">
        <w:rPr>
          <w:rFonts w:cstheme="minorHAnsi"/>
          <w:sz w:val="24"/>
          <w:szCs w:val="24"/>
        </w:rPr>
        <w:fldChar w:fldCharType="end"/>
      </w:r>
      <w:r w:rsidR="00265322">
        <w:rPr>
          <w:rFonts w:cstheme="minorHAnsi"/>
          <w:sz w:val="24"/>
          <w:szCs w:val="24"/>
        </w:rPr>
        <w:t>, thus</w:t>
      </w:r>
      <w:r w:rsidR="000F0957">
        <w:rPr>
          <w:rFonts w:cstheme="minorHAnsi"/>
          <w:sz w:val="24"/>
          <w:szCs w:val="24"/>
        </w:rPr>
        <w:t xml:space="preserve"> changes in the proportions of residents and migrants could strongly affect mean body size, depending on where and when the sampling took place.  </w:t>
      </w:r>
    </w:p>
    <w:p w14:paraId="522AEADD" w14:textId="196EDE73"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69B2EA82"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w:t>
      </w:r>
      <w:r>
        <w:rPr>
          <w:rFonts w:cstheme="minorHAnsi"/>
          <w:sz w:val="24"/>
          <w:szCs w:val="24"/>
        </w:rPr>
        <w:t>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Del="00C37BC0" w:rsidRDefault="00F06CA9" w:rsidP="00175A04">
      <w:pPr>
        <w:spacing w:after="0" w:line="480" w:lineRule="auto"/>
        <w:rPr>
          <w:del w:id="201" w:author="Mark Scheuerell" w:date="2021-09-17T06:32:00Z"/>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166ACE68" w:rsidR="002651E7" w:rsidDel="00C37BC0" w:rsidRDefault="00C37BC0" w:rsidP="00C37BC0">
      <w:pPr>
        <w:spacing w:after="0" w:line="480" w:lineRule="auto"/>
        <w:jc w:val="center"/>
        <w:rPr>
          <w:del w:id="202" w:author="Mark Scheuerell" w:date="2021-09-17T06:31:00Z"/>
          <w:rFonts w:cstheme="minorHAnsi"/>
          <w:sz w:val="24"/>
          <w:szCs w:val="24"/>
        </w:rPr>
        <w:pPrChange w:id="203" w:author="Mark Scheuerell" w:date="2021-09-17T06:32:00Z">
          <w:pPr>
            <w:spacing w:after="0" w:line="480" w:lineRule="auto"/>
          </w:pPr>
        </w:pPrChange>
      </w:pPr>
      <w:ins w:id="204" w:author="Mark Scheuerell" w:date="2021-09-17T06:32:00Z">
        <w:r>
          <w:rPr>
            <w:rFonts w:cstheme="minorHAnsi"/>
            <w:noProof/>
            <w:sz w:val="24"/>
            <w:szCs w:val="24"/>
          </w:rPr>
          <w:drawing>
            <wp:inline distT="0" distB="0" distL="0" distR="0" wp14:anchorId="1A7D27F4" wp14:editId="477B5A87">
              <wp:extent cx="5486400" cy="5486400"/>
              <wp:effectExtent l="0" t="0" r="0" b="0"/>
              <wp:docPr id="8" name="Picture 8"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Map&#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ins>
    </w:p>
    <w:p w14:paraId="4F0E4C47" w14:textId="00EC6BA7" w:rsidR="002651E7" w:rsidDel="00C37BC0" w:rsidRDefault="002651E7" w:rsidP="00C37BC0">
      <w:pPr>
        <w:spacing w:after="0" w:line="480" w:lineRule="auto"/>
        <w:jc w:val="center"/>
        <w:rPr>
          <w:del w:id="205" w:author="Mark Scheuerell" w:date="2021-09-17T06:31:00Z"/>
          <w:rFonts w:cstheme="minorHAnsi"/>
          <w:sz w:val="24"/>
          <w:szCs w:val="24"/>
        </w:rPr>
        <w:pPrChange w:id="206" w:author="Mark Scheuerell" w:date="2021-09-17T06:32:00Z">
          <w:pPr>
            <w:spacing w:after="0" w:line="480" w:lineRule="auto"/>
          </w:pPr>
        </w:pPrChange>
      </w:pPr>
      <w:del w:id="207" w:author="Mark Scheuerell" w:date="2021-09-17T06:31:00Z">
        <w:r w:rsidDel="00C37BC0">
          <w:rPr>
            <w:rFonts w:cstheme="minorHAnsi"/>
            <w:sz w:val="24"/>
            <w:szCs w:val="24"/>
          </w:rPr>
          <w:delText>Need basic Puget Sound map</w:delText>
        </w:r>
      </w:del>
    </w:p>
    <w:p w14:paraId="729131E8" w14:textId="1BF1CA47" w:rsidR="002651E7" w:rsidDel="00C37BC0" w:rsidRDefault="002651E7" w:rsidP="00C37BC0">
      <w:pPr>
        <w:spacing w:after="0" w:line="480" w:lineRule="auto"/>
        <w:jc w:val="center"/>
        <w:rPr>
          <w:del w:id="208" w:author="Mark Scheuerell" w:date="2021-09-17T06:31:00Z"/>
          <w:rFonts w:cstheme="minorHAnsi"/>
          <w:sz w:val="24"/>
          <w:szCs w:val="24"/>
        </w:rPr>
        <w:pPrChange w:id="209" w:author="Mark Scheuerell" w:date="2021-09-17T06:32:00Z">
          <w:pPr>
            <w:spacing w:after="0" w:line="480" w:lineRule="auto"/>
          </w:pPr>
        </w:pPrChange>
      </w:pPr>
    </w:p>
    <w:p w14:paraId="4734839F" w14:textId="1F7E6344" w:rsidR="002651E7" w:rsidRDefault="009C6D45" w:rsidP="00C37BC0">
      <w:pPr>
        <w:spacing w:after="0" w:line="480" w:lineRule="auto"/>
        <w:jc w:val="center"/>
        <w:rPr>
          <w:rFonts w:cstheme="minorHAnsi"/>
          <w:sz w:val="24"/>
          <w:szCs w:val="24"/>
        </w:rPr>
        <w:pPrChange w:id="210" w:author="Mark Scheuerell" w:date="2021-09-17T06:32:00Z">
          <w:pPr>
            <w:spacing w:after="0" w:line="480" w:lineRule="auto"/>
          </w:pPr>
        </w:pPrChange>
      </w:pPr>
      <w:del w:id="211" w:author="Mark Scheuerell" w:date="2021-09-17T06:31:00Z">
        <w:r w:rsidRPr="009C6D45">
          <w:rPr>
            <w:rFonts w:cstheme="minorHAnsi"/>
            <w:noProof/>
            <w:sz w:val="24"/>
            <w:szCs w:val="24"/>
          </w:rPr>
          <w:object w:dxaOrig="9180" w:dyaOrig="11895" w14:anchorId="6443FE6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1.35pt;height:389.35pt;mso-width-percent:0;mso-height-percent:0;mso-width-percent:0;mso-height-percent:0" o:ole="">
              <v:imagedata r:id="rId12" o:title=""/>
            </v:shape>
            <o:OLEObject Type="Embed" ProgID="AcroExch.Document.DC" ShapeID="_x0000_i1025" DrawAspect="Content" ObjectID="_1693365639" r:id="rId13"/>
          </w:object>
        </w:r>
      </w:del>
    </w:p>
    <w:p w14:paraId="5ADEB5C0" w14:textId="5FF55E36" w:rsidR="00F57014"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F57014">
        <w:rPr>
          <w:rFonts w:cstheme="minorHAnsi"/>
          <w:sz w:val="24"/>
          <w:szCs w:val="24"/>
        </w:rPr>
        <w:t xml:space="preserve"> 2. </w:t>
      </w:r>
      <w:r w:rsidR="00F57014" w:rsidRPr="00F57014">
        <w:rPr>
          <w:rFonts w:cstheme="minorHAnsi"/>
          <w:sz w:val="24"/>
          <w:szCs w:val="24"/>
        </w:rPr>
        <w:t xml:space="preserve">Time series of the mean mass of the five largest </w:t>
      </w:r>
      <w:r w:rsidR="00CD3C9A">
        <w:rPr>
          <w:rFonts w:cstheme="minorHAnsi"/>
          <w:sz w:val="24"/>
          <w:szCs w:val="24"/>
        </w:rPr>
        <w:t>Chinook salmon</w:t>
      </w:r>
      <w:r w:rsidR="00F57014" w:rsidRPr="00F57014">
        <w:rPr>
          <w:rFonts w:cstheme="minorHAnsi"/>
          <w:sz w:val="24"/>
          <w:szCs w:val="24"/>
        </w:rPr>
        <w:t xml:space="preserve"> caught in the </w:t>
      </w:r>
      <w:proofErr w:type="spellStart"/>
      <w:r w:rsidR="00F57014" w:rsidRPr="00F57014">
        <w:rPr>
          <w:rFonts w:cstheme="minorHAnsi"/>
          <w:sz w:val="24"/>
          <w:szCs w:val="24"/>
        </w:rPr>
        <w:t>Tengu</w:t>
      </w:r>
      <w:proofErr w:type="spellEnd"/>
      <w:r w:rsidR="00F57014" w:rsidRPr="00F57014">
        <w:rPr>
          <w:rFonts w:cstheme="minorHAnsi"/>
          <w:sz w:val="24"/>
          <w:szCs w:val="24"/>
        </w:rPr>
        <w:t xml:space="preserve"> Derby (</w:t>
      </w:r>
      <w:r w:rsidR="00CD3C9A">
        <w:rPr>
          <w:rFonts w:cstheme="minorHAnsi"/>
          <w:sz w:val="24"/>
          <w:szCs w:val="24"/>
        </w:rPr>
        <w:t xml:space="preserve">connected </w:t>
      </w:r>
      <w:r w:rsidR="00F57014">
        <w:rPr>
          <w:rFonts w:cstheme="minorHAnsi"/>
          <w:sz w:val="24"/>
          <w:szCs w:val="24"/>
        </w:rPr>
        <w:t>blue</w:t>
      </w:r>
      <w:r w:rsidR="00CD3C9A">
        <w:rPr>
          <w:rFonts w:cstheme="minorHAnsi"/>
          <w:sz w:val="24"/>
          <w:szCs w:val="24"/>
        </w:rPr>
        <w:t xml:space="preserve"> dots</w:t>
      </w:r>
      <w:r w:rsidR="00F57014" w:rsidRPr="00F57014">
        <w:rPr>
          <w:rFonts w:cstheme="minorHAnsi"/>
          <w:sz w:val="24"/>
          <w:szCs w:val="24"/>
        </w:rPr>
        <w:t>)</w:t>
      </w:r>
      <w:r w:rsidR="00F42DEA">
        <w:rPr>
          <w:rFonts w:cstheme="minorHAnsi"/>
          <w:sz w:val="24"/>
          <w:szCs w:val="24"/>
        </w:rPr>
        <w:t>,</w:t>
      </w:r>
      <w:r w:rsidR="00F57014" w:rsidRPr="00F57014">
        <w:rPr>
          <w:rFonts w:cstheme="minorHAnsi"/>
          <w:sz w:val="24"/>
          <w:szCs w:val="24"/>
        </w:rPr>
        <w:t xml:space="preserve"> </w:t>
      </w:r>
      <w:r w:rsidR="00F57014">
        <w:rPr>
          <w:rFonts w:cstheme="minorHAnsi"/>
          <w:sz w:val="24"/>
          <w:szCs w:val="24"/>
        </w:rPr>
        <w:t>with</w:t>
      </w:r>
      <w:r w:rsidR="00F57014" w:rsidRPr="00F57014">
        <w:rPr>
          <w:rFonts w:cstheme="minorHAnsi"/>
          <w:sz w:val="24"/>
          <w:szCs w:val="24"/>
        </w:rPr>
        <w:t xml:space="preserve"> the model fitted values (</w:t>
      </w:r>
      <w:r w:rsidR="00F57014">
        <w:rPr>
          <w:rFonts w:cstheme="minorHAnsi"/>
          <w:sz w:val="24"/>
          <w:szCs w:val="24"/>
        </w:rPr>
        <w:t>black</w:t>
      </w:r>
      <w:r w:rsidR="00CD3C9A">
        <w:rPr>
          <w:rFonts w:cstheme="minorHAnsi"/>
          <w:sz w:val="24"/>
          <w:szCs w:val="24"/>
        </w:rPr>
        <w:t xml:space="preserve"> line</w:t>
      </w:r>
      <w:r w:rsidR="00F57014" w:rsidRPr="00F57014">
        <w:rPr>
          <w:rFonts w:cstheme="minorHAnsi"/>
          <w:sz w:val="24"/>
          <w:szCs w:val="24"/>
        </w:rPr>
        <w:t>)</w:t>
      </w:r>
      <w:r w:rsidR="00F57014">
        <w:rPr>
          <w:rFonts w:cstheme="minorHAnsi"/>
          <w:sz w:val="24"/>
          <w:szCs w:val="24"/>
        </w:rPr>
        <w:t xml:space="preserve"> and approximate 95% confidence intervals (gray</w:t>
      </w:r>
      <w:r w:rsidR="00CD3C9A">
        <w:rPr>
          <w:rFonts w:cstheme="minorHAnsi"/>
          <w:sz w:val="24"/>
          <w:szCs w:val="24"/>
        </w:rPr>
        <w:t xml:space="preserve"> line</w:t>
      </w:r>
      <w:r w:rsidR="00F57014">
        <w:rPr>
          <w:rFonts w:cstheme="minorHAnsi"/>
          <w:sz w:val="24"/>
          <w:szCs w:val="24"/>
        </w:rPr>
        <w:t>)</w:t>
      </w:r>
      <w:r w:rsidR="00F57014" w:rsidRPr="00F57014">
        <w:rPr>
          <w:rFonts w:cstheme="minorHAnsi"/>
          <w:sz w:val="24"/>
          <w:szCs w:val="24"/>
        </w:rPr>
        <w:t>.</w:t>
      </w:r>
      <w:r w:rsidR="00DD507C">
        <w:rPr>
          <w:rFonts w:cstheme="minorHAnsi"/>
          <w:sz w:val="24"/>
          <w:szCs w:val="24"/>
        </w:rPr>
        <w:t xml:space="preserve"> Missing points </w:t>
      </w:r>
      <w:r w:rsidR="00CD3C9A">
        <w:rPr>
          <w:rFonts w:cstheme="minorHAnsi"/>
          <w:sz w:val="24"/>
          <w:szCs w:val="24"/>
        </w:rPr>
        <w:t>reflect</w:t>
      </w:r>
      <w:r w:rsidR="00DD507C">
        <w:rPr>
          <w:rFonts w:cstheme="minorHAnsi"/>
          <w:sz w:val="24"/>
          <w:szCs w:val="24"/>
        </w:rPr>
        <w:t xml:space="preserve"> years when </w:t>
      </w:r>
      <w:r w:rsidR="00CD3C9A">
        <w:rPr>
          <w:rFonts w:cstheme="minorHAnsi"/>
          <w:sz w:val="24"/>
          <w:szCs w:val="24"/>
        </w:rPr>
        <w:t>&lt;</w:t>
      </w:r>
      <w:r w:rsidR="00DD507C">
        <w:rPr>
          <w:rFonts w:cstheme="minorHAnsi"/>
          <w:sz w:val="24"/>
          <w:szCs w:val="24"/>
        </w:rPr>
        <w:t xml:space="preserve"> 5 were caught.</w:t>
      </w:r>
    </w:p>
    <w:p w14:paraId="44AA4BCB" w14:textId="755103C1" w:rsidR="00F06CA9" w:rsidRDefault="00F57014" w:rsidP="00175A04">
      <w:pPr>
        <w:spacing w:after="0" w:line="480" w:lineRule="auto"/>
        <w:rPr>
          <w:rFonts w:cstheme="minorHAnsi"/>
          <w:sz w:val="24"/>
          <w:szCs w:val="24"/>
        </w:rPr>
      </w:pPr>
      <w:r>
        <w:rPr>
          <w:rFonts w:cstheme="minorHAnsi"/>
          <w:noProof/>
          <w:sz w:val="24"/>
          <w:szCs w:val="24"/>
        </w:rPr>
        <w:drawing>
          <wp:inline distT="0" distB="0" distL="0" distR="0" wp14:anchorId="59D8FA5E" wp14:editId="5B4E3914">
            <wp:extent cx="5943600" cy="3916680"/>
            <wp:effectExtent l="0" t="0" r="0" b="0"/>
            <wp:docPr id="6"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916680"/>
                    </a:xfrm>
                    <a:prstGeom prst="rect">
                      <a:avLst/>
                    </a:prstGeom>
                  </pic:spPr>
                </pic:pic>
              </a:graphicData>
            </a:graphic>
          </wp:inline>
        </w:drawing>
      </w:r>
      <w:r w:rsidR="00027512">
        <w:rPr>
          <w:rFonts w:cstheme="minorHAnsi"/>
          <w:sz w:val="24"/>
          <w:szCs w:val="24"/>
        </w:rPr>
        <w:t xml:space="preserve"> </w:t>
      </w:r>
    </w:p>
    <w:p w14:paraId="542A8D33" w14:textId="400A0BB5" w:rsidR="00DE0696" w:rsidRDefault="00DE0696" w:rsidP="00175A04">
      <w:pPr>
        <w:spacing w:after="0" w:line="480" w:lineRule="auto"/>
        <w:rPr>
          <w:rFonts w:cstheme="minorHAnsi"/>
          <w:sz w:val="24"/>
          <w:szCs w:val="24"/>
        </w:rPr>
      </w:pPr>
    </w:p>
    <w:p w14:paraId="7F77D14A" w14:textId="57BE4624" w:rsidR="00B96BF9" w:rsidRDefault="00F57014" w:rsidP="00175A04">
      <w:pPr>
        <w:spacing w:after="0" w:line="480" w:lineRule="auto"/>
        <w:rPr>
          <w:rFonts w:cstheme="minorHAnsi"/>
          <w:sz w:val="24"/>
          <w:szCs w:val="24"/>
        </w:rPr>
      </w:pPr>
      <w:r>
        <w:rPr>
          <w:rFonts w:cstheme="minorHAnsi"/>
          <w:sz w:val="24"/>
          <w:szCs w:val="24"/>
        </w:rPr>
        <w:t xml:space="preserve"> </w:t>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44D060B" w:rsidR="00B96BF9" w:rsidRDefault="00B96BF9" w:rsidP="00175A04">
      <w:pPr>
        <w:spacing w:after="0" w:line="480" w:lineRule="auto"/>
        <w:rPr>
          <w:rFonts w:cstheme="minorHAnsi"/>
          <w:sz w:val="24"/>
          <w:szCs w:val="24"/>
        </w:rPr>
      </w:pPr>
    </w:p>
    <w:p w14:paraId="23F9EC66" w14:textId="704CE5F6" w:rsidR="00627FF0" w:rsidRDefault="00627FF0" w:rsidP="00175A04">
      <w:pPr>
        <w:spacing w:after="0" w:line="480" w:lineRule="auto"/>
        <w:rPr>
          <w:rFonts w:cstheme="minorHAnsi"/>
          <w:sz w:val="24"/>
          <w:szCs w:val="24"/>
        </w:rPr>
      </w:pPr>
    </w:p>
    <w:p w14:paraId="45EED9A6" w14:textId="38193903" w:rsidR="00731B5B" w:rsidRDefault="00027512" w:rsidP="00175A04">
      <w:pPr>
        <w:spacing w:after="0" w:line="480" w:lineRule="auto"/>
        <w:rPr>
          <w:rFonts w:cstheme="minorHAnsi"/>
          <w:sz w:val="24"/>
          <w:szCs w:val="24"/>
        </w:rPr>
      </w:pPr>
      <w:r>
        <w:rPr>
          <w:rFonts w:cstheme="minorHAnsi"/>
          <w:sz w:val="24"/>
          <w:szCs w:val="24"/>
        </w:rPr>
        <w:br w:type="column"/>
      </w:r>
      <w:r w:rsidR="006B0B11">
        <w:rPr>
          <w:rFonts w:cstheme="minorHAnsi"/>
          <w:sz w:val="24"/>
          <w:szCs w:val="24"/>
        </w:rPr>
        <w:lastRenderedPageBreak/>
        <w:t xml:space="preserve">Figure 3. </w:t>
      </w:r>
      <w:r w:rsidR="006B0B11" w:rsidRPr="006B0B11">
        <w:rPr>
          <w:rFonts w:cstheme="minorHAnsi"/>
          <w:sz w:val="24"/>
          <w:szCs w:val="24"/>
        </w:rPr>
        <w:t xml:space="preserve">Time series of observed </w:t>
      </w:r>
      <w:r w:rsidR="00CD3C9A">
        <w:rPr>
          <w:rFonts w:cstheme="minorHAnsi"/>
          <w:sz w:val="24"/>
          <w:szCs w:val="24"/>
        </w:rPr>
        <w:t>Chinook salmon</w:t>
      </w:r>
      <w:r w:rsidR="006B0B11" w:rsidRPr="006B0B11">
        <w:rPr>
          <w:rFonts w:cstheme="minorHAnsi"/>
          <w:sz w:val="24"/>
          <w:szCs w:val="24"/>
        </w:rPr>
        <w:t xml:space="preserve"> </w:t>
      </w:r>
      <w:commentRangeStart w:id="212"/>
      <w:r w:rsidR="006B0B11">
        <w:rPr>
          <w:rFonts w:cstheme="minorHAnsi"/>
          <w:sz w:val="24"/>
          <w:szCs w:val="24"/>
        </w:rPr>
        <w:t>mass</w:t>
      </w:r>
      <w:r w:rsidR="006B0B11" w:rsidRPr="006B0B11">
        <w:rPr>
          <w:rFonts w:cstheme="minorHAnsi"/>
          <w:sz w:val="24"/>
          <w:szCs w:val="24"/>
        </w:rPr>
        <w:t xml:space="preserve"> from </w:t>
      </w:r>
      <w:ins w:id="213" w:author="Losee, James P (DFW)" w:date="2021-09-06T07:51:00Z">
        <w:r w:rsidR="006F09CB" w:rsidRPr="006B0B11">
          <w:rPr>
            <w:rFonts w:cstheme="minorHAnsi"/>
            <w:sz w:val="24"/>
            <w:szCs w:val="24"/>
          </w:rPr>
          <w:t>WDFW surveys (red)</w:t>
        </w:r>
        <w:r w:rsidR="006F09CB">
          <w:rPr>
            <w:rFonts w:cstheme="minorHAnsi"/>
            <w:sz w:val="24"/>
            <w:szCs w:val="24"/>
          </w:rPr>
          <w:t xml:space="preserve"> from 1970-2014 and </w:t>
        </w:r>
      </w:ins>
      <w:r w:rsidR="006B0B11" w:rsidRPr="006B0B11">
        <w:rPr>
          <w:rFonts w:cstheme="minorHAnsi"/>
          <w:sz w:val="24"/>
          <w:szCs w:val="24"/>
        </w:rPr>
        <w:t xml:space="preserve">the </w:t>
      </w:r>
      <w:proofErr w:type="spellStart"/>
      <w:r w:rsidR="006B0B11" w:rsidRPr="006B0B11">
        <w:rPr>
          <w:rFonts w:cstheme="minorHAnsi"/>
          <w:sz w:val="24"/>
          <w:szCs w:val="24"/>
        </w:rPr>
        <w:t>Tengu</w:t>
      </w:r>
      <w:proofErr w:type="spellEnd"/>
      <w:r w:rsidR="006B0B11" w:rsidRPr="006B0B11">
        <w:rPr>
          <w:rFonts w:cstheme="minorHAnsi"/>
          <w:sz w:val="24"/>
          <w:szCs w:val="24"/>
        </w:rPr>
        <w:t xml:space="preserve"> derby (blue) </w:t>
      </w:r>
      <w:del w:id="214" w:author="Losee, James P (DFW)" w:date="2021-09-06T07:51:00Z">
        <w:r w:rsidR="006B0B11" w:rsidRPr="006B0B11" w:rsidDel="006F09CB">
          <w:rPr>
            <w:rFonts w:cstheme="minorHAnsi"/>
            <w:sz w:val="24"/>
            <w:szCs w:val="24"/>
          </w:rPr>
          <w:delText>and WDFW surveys (red)</w:delText>
        </w:r>
        <w:r w:rsidR="006B0B11" w:rsidDel="006F09CB">
          <w:rPr>
            <w:rFonts w:cstheme="minorHAnsi"/>
            <w:sz w:val="24"/>
            <w:szCs w:val="24"/>
          </w:rPr>
          <w:delText xml:space="preserve"> </w:delText>
        </w:r>
      </w:del>
      <w:commentRangeEnd w:id="212"/>
      <w:r w:rsidR="006F09CB">
        <w:rPr>
          <w:rStyle w:val="CommentReference"/>
        </w:rPr>
        <w:commentReference w:id="212"/>
      </w:r>
      <w:del w:id="215" w:author="Losee, James P (DFW)" w:date="2021-09-06T07:51:00Z">
        <w:r w:rsidR="006B0B11" w:rsidDel="006F09CB">
          <w:rPr>
            <w:rFonts w:cstheme="minorHAnsi"/>
            <w:sz w:val="24"/>
            <w:szCs w:val="24"/>
          </w:rPr>
          <w:delText>from 1970-2014</w:delText>
        </w:r>
      </w:del>
      <w:r w:rsidR="006B0B11" w:rsidRPr="006B0B11">
        <w:rPr>
          <w:rFonts w:cstheme="minorHAnsi"/>
          <w:sz w:val="24"/>
          <w:szCs w:val="24"/>
        </w:rPr>
        <w:t xml:space="preserve">, including fits from the multivariate random walk model for both </w:t>
      </w:r>
      <w:r w:rsidR="00454121">
        <w:rPr>
          <w:rFonts w:cstheme="minorHAnsi"/>
          <w:sz w:val="24"/>
          <w:szCs w:val="24"/>
        </w:rPr>
        <w:t xml:space="preserve">time </w:t>
      </w:r>
      <w:r w:rsidR="006B0B11" w:rsidRPr="006B0B11">
        <w:rPr>
          <w:rFonts w:cstheme="minorHAnsi"/>
          <w:sz w:val="24"/>
          <w:szCs w:val="24"/>
        </w:rPr>
        <w:t>series (dashed lines).</w:t>
      </w:r>
      <w:r w:rsidR="00DD507C">
        <w:rPr>
          <w:rFonts w:cstheme="minorHAnsi"/>
          <w:sz w:val="24"/>
          <w:szCs w:val="24"/>
        </w:rPr>
        <w:t xml:space="preserve"> Note the difference in the period of record compared to Fig. 2.</w:t>
      </w:r>
    </w:p>
    <w:p w14:paraId="772091EA" w14:textId="08B50CFB" w:rsidR="00731B5B" w:rsidRDefault="006B0B11" w:rsidP="00175A04">
      <w:pPr>
        <w:spacing w:after="0" w:line="480" w:lineRule="auto"/>
        <w:rPr>
          <w:rFonts w:cstheme="minorHAnsi"/>
          <w:sz w:val="24"/>
          <w:szCs w:val="24"/>
        </w:rPr>
      </w:pPr>
      <w:commentRangeStart w:id="216"/>
      <w:r>
        <w:rPr>
          <w:rFonts w:cstheme="minorHAnsi"/>
          <w:noProof/>
          <w:sz w:val="24"/>
          <w:szCs w:val="24"/>
        </w:rPr>
        <w:drawing>
          <wp:inline distT="0" distB="0" distL="0" distR="0" wp14:anchorId="24BFACD0" wp14:editId="54CAB50F">
            <wp:extent cx="5943600" cy="3973830"/>
            <wp:effectExtent l="0" t="0" r="0" b="1270"/>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973830"/>
                    </a:xfrm>
                    <a:prstGeom prst="rect">
                      <a:avLst/>
                    </a:prstGeom>
                  </pic:spPr>
                </pic:pic>
              </a:graphicData>
            </a:graphic>
          </wp:inline>
        </w:drawing>
      </w:r>
      <w:commentRangeEnd w:id="216"/>
      <w:r w:rsidR="000B05D9">
        <w:rPr>
          <w:rStyle w:val="CommentReference"/>
        </w:rPr>
        <w:commentReference w:id="216"/>
      </w:r>
    </w:p>
    <w:p w14:paraId="378AAB54" w14:textId="743242C5" w:rsidR="006B0B11" w:rsidRDefault="006B0B11">
      <w:pPr>
        <w:rPr>
          <w:rFonts w:cstheme="minorHAnsi"/>
          <w:sz w:val="24"/>
          <w:szCs w:val="24"/>
        </w:rPr>
      </w:pPr>
      <w:r>
        <w:rPr>
          <w:rFonts w:cstheme="minorHAnsi"/>
          <w:sz w:val="24"/>
          <w:szCs w:val="24"/>
        </w:rPr>
        <w:br w:type="page"/>
      </w:r>
    </w:p>
    <w:p w14:paraId="3954D883" w14:textId="1C635557" w:rsidR="00226FEC" w:rsidRDefault="006B0B11" w:rsidP="00DD507C">
      <w:pPr>
        <w:spacing w:after="0" w:line="480" w:lineRule="auto"/>
        <w:rPr>
          <w:rFonts w:cstheme="minorHAnsi"/>
          <w:sz w:val="24"/>
          <w:szCs w:val="24"/>
        </w:rPr>
      </w:pPr>
      <w:r>
        <w:rPr>
          <w:rFonts w:cstheme="minorHAnsi"/>
          <w:sz w:val="24"/>
          <w:szCs w:val="24"/>
        </w:rPr>
        <w:lastRenderedPageBreak/>
        <w:t xml:space="preserve">Figure S1. Time series of the mass of the largest </w:t>
      </w:r>
      <w:r w:rsidR="00CD3C9A">
        <w:rPr>
          <w:rFonts w:cstheme="minorHAnsi"/>
          <w:sz w:val="24"/>
          <w:szCs w:val="24"/>
        </w:rPr>
        <w:t>Chinook salmon</w:t>
      </w:r>
      <w:r>
        <w:rPr>
          <w:rFonts w:cstheme="minorHAnsi"/>
          <w:sz w:val="24"/>
          <w:szCs w:val="24"/>
        </w:rPr>
        <w:t xml:space="preserve"> caught in the </w:t>
      </w:r>
      <w:proofErr w:type="spellStart"/>
      <w:r>
        <w:rPr>
          <w:rFonts w:cstheme="minorHAnsi"/>
          <w:sz w:val="24"/>
          <w:szCs w:val="24"/>
        </w:rPr>
        <w:t>Tengu</w:t>
      </w:r>
      <w:proofErr w:type="spellEnd"/>
      <w:r>
        <w:rPr>
          <w:rFonts w:cstheme="minorHAnsi"/>
          <w:sz w:val="24"/>
          <w:szCs w:val="24"/>
        </w:rPr>
        <w:t xml:space="preserve"> Derby (top), and </w:t>
      </w:r>
      <w:r w:rsidR="00226FEC">
        <w:rPr>
          <w:rFonts w:cstheme="minorHAnsi"/>
          <w:sz w:val="24"/>
          <w:szCs w:val="24"/>
        </w:rPr>
        <w:t xml:space="preserve">the number of fish </w:t>
      </w:r>
      <w:r w:rsidR="00226FEC" w:rsidRPr="00226FEC">
        <w:rPr>
          <w:rFonts w:cstheme="minorHAnsi"/>
          <w:sz w:val="24"/>
          <w:szCs w:val="24"/>
        </w:rPr>
        <w:t>≥</w:t>
      </w:r>
      <w:r w:rsidR="00226FEC">
        <w:rPr>
          <w:rFonts w:cstheme="minorHAnsi"/>
          <w:sz w:val="24"/>
          <w:szCs w:val="24"/>
        </w:rPr>
        <w:t xml:space="preserve"> 5 po</w:t>
      </w:r>
      <w:r>
        <w:rPr>
          <w:rFonts w:cstheme="minorHAnsi"/>
          <w:sz w:val="24"/>
          <w:szCs w:val="24"/>
        </w:rPr>
        <w:t xml:space="preserve">unds </w:t>
      </w:r>
      <w:r w:rsidR="00226FEC">
        <w:rPr>
          <w:rFonts w:cstheme="minorHAnsi"/>
          <w:sz w:val="24"/>
          <w:szCs w:val="24"/>
        </w:rPr>
        <w:t xml:space="preserve">in </w:t>
      </w:r>
      <w:r>
        <w:rPr>
          <w:rFonts w:cstheme="minorHAnsi"/>
          <w:sz w:val="24"/>
          <w:szCs w:val="24"/>
        </w:rPr>
        <w:t>light blue</w:t>
      </w:r>
      <w:r w:rsidR="00226FEC">
        <w:rPr>
          <w:rFonts w:cstheme="minorHAnsi"/>
          <w:sz w:val="24"/>
          <w:szCs w:val="24"/>
        </w:rPr>
        <w:t xml:space="preserve"> and </w:t>
      </w:r>
      <w:r w:rsidR="00226FEC" w:rsidRPr="00226FEC">
        <w:rPr>
          <w:rFonts w:cstheme="minorHAnsi"/>
          <w:sz w:val="24"/>
          <w:szCs w:val="24"/>
        </w:rPr>
        <w:t>≥</w:t>
      </w:r>
      <w:r w:rsidR="00226FEC">
        <w:rPr>
          <w:rFonts w:cstheme="minorHAnsi"/>
          <w:sz w:val="24"/>
          <w:szCs w:val="24"/>
        </w:rPr>
        <w:t xml:space="preserve"> 10 </w:t>
      </w:r>
      <w:ins w:id="217" w:author="Mark Scheuerell" w:date="2021-09-17T06:34:00Z">
        <w:r w:rsidR="003B7F94">
          <w:rPr>
            <w:rFonts w:cstheme="minorHAnsi"/>
            <w:sz w:val="24"/>
            <w:szCs w:val="24"/>
          </w:rPr>
          <w:t xml:space="preserve">pounds </w:t>
        </w:r>
      </w:ins>
      <w:r w:rsidR="00226FEC">
        <w:rPr>
          <w:rFonts w:cstheme="minorHAnsi"/>
          <w:sz w:val="24"/>
          <w:szCs w:val="24"/>
        </w:rPr>
        <w:t>in dark blue divided by the number of participating anglers each year</w:t>
      </w:r>
      <w:r w:rsidR="00CD3C9A">
        <w:rPr>
          <w:rFonts w:cstheme="minorHAnsi"/>
          <w:sz w:val="24"/>
          <w:szCs w:val="24"/>
        </w:rPr>
        <w:t xml:space="preserve"> (bottom)</w:t>
      </w:r>
      <w:r w:rsidR="00226FEC">
        <w:rPr>
          <w:rFonts w:cstheme="minorHAnsi"/>
          <w:sz w:val="24"/>
          <w:szCs w:val="24"/>
        </w:rPr>
        <w:t xml:space="preserve">.  </w:t>
      </w:r>
    </w:p>
    <w:p w14:paraId="5B544547" w14:textId="372A713B" w:rsidR="006B0B11" w:rsidRDefault="00226FEC" w:rsidP="00DD507C">
      <w:pPr>
        <w:spacing w:after="0" w:line="480" w:lineRule="auto"/>
        <w:rPr>
          <w:rFonts w:cstheme="minorHAnsi"/>
          <w:sz w:val="24"/>
          <w:szCs w:val="24"/>
        </w:rPr>
      </w:pPr>
      <w:commentRangeStart w:id="218"/>
      <w:r>
        <w:rPr>
          <w:rFonts w:cstheme="minorHAnsi"/>
          <w:noProof/>
          <w:sz w:val="24"/>
          <w:szCs w:val="24"/>
        </w:rPr>
        <w:drawing>
          <wp:inline distT="0" distB="0" distL="0" distR="0" wp14:anchorId="7246A864" wp14:editId="1BB6FADE">
            <wp:extent cx="4956048" cy="6620256"/>
            <wp:effectExtent l="0" t="0" r="0" b="0"/>
            <wp:docPr id="4" name="Picture 4"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956048" cy="6620256"/>
                    </a:xfrm>
                    <a:prstGeom prst="rect">
                      <a:avLst/>
                    </a:prstGeom>
                  </pic:spPr>
                </pic:pic>
              </a:graphicData>
            </a:graphic>
          </wp:inline>
        </w:drawing>
      </w:r>
      <w:commentRangeEnd w:id="218"/>
      <w:r w:rsidR="000B05D9">
        <w:rPr>
          <w:rStyle w:val="CommentReference"/>
        </w:rPr>
        <w:commentReference w:id="218"/>
      </w:r>
      <w:r w:rsidR="006B0B11">
        <w:rPr>
          <w:rFonts w:cstheme="minorHAnsi"/>
          <w:sz w:val="24"/>
          <w:szCs w:val="24"/>
        </w:rPr>
        <w:br w:type="page"/>
      </w:r>
    </w:p>
    <w:p w14:paraId="11AAF985" w14:textId="7F63BB05" w:rsidR="00B77F1B" w:rsidRPr="00E10DA2" w:rsidRDefault="00F06CA9" w:rsidP="00175A04">
      <w:pPr>
        <w:spacing w:after="0" w:line="480" w:lineRule="auto"/>
        <w:rPr>
          <w:rFonts w:cstheme="minorHAnsi"/>
          <w:sz w:val="24"/>
          <w:szCs w:val="24"/>
        </w:rPr>
      </w:pPr>
      <w:r w:rsidRPr="00E10DA2">
        <w:rPr>
          <w:rFonts w:cstheme="minorHAnsi"/>
          <w:sz w:val="24"/>
          <w:szCs w:val="24"/>
        </w:rPr>
        <w:lastRenderedPageBreak/>
        <w:t>Reference</w:t>
      </w:r>
      <w:r w:rsidR="00DD507C">
        <w:rPr>
          <w:rFonts w:cstheme="minorHAnsi"/>
          <w:sz w:val="24"/>
          <w:szCs w:val="24"/>
        </w:rPr>
        <w:t>s</w:t>
      </w:r>
      <w:r w:rsidRPr="00E10DA2">
        <w:rPr>
          <w:rFonts w:cstheme="minorHAnsi"/>
          <w:sz w:val="24"/>
          <w:szCs w:val="24"/>
        </w:rPr>
        <w:t xml:space="preserve"> Cited</w:t>
      </w:r>
    </w:p>
    <w:p w14:paraId="64EC1537" w14:textId="77777777" w:rsidR="00C3468A" w:rsidRPr="00C3468A" w:rsidRDefault="00B77F1B" w:rsidP="00C3468A">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219" w:name="_ENREF_1"/>
      <w:r w:rsidR="00C3468A" w:rsidRPr="00C3468A">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C3468A" w:rsidRPr="00C3468A">
        <w:rPr>
          <w:rFonts w:ascii="Calibri" w:hAnsi="Calibri" w:cs="Calibri"/>
          <w:b/>
          <w:noProof/>
          <w:szCs w:val="24"/>
        </w:rPr>
        <w:t>9</w:t>
      </w:r>
      <w:r w:rsidR="00C3468A" w:rsidRPr="00C3468A">
        <w:rPr>
          <w:rFonts w:ascii="Calibri" w:hAnsi="Calibri" w:cs="Calibri"/>
          <w:noProof/>
          <w:szCs w:val="24"/>
        </w:rPr>
        <w:t>:1-12.</w:t>
      </w:r>
      <w:bookmarkEnd w:id="219"/>
    </w:p>
    <w:p w14:paraId="27B5FAB0" w14:textId="77777777" w:rsidR="00C3468A" w:rsidRPr="00C3468A" w:rsidRDefault="00C3468A" w:rsidP="00C3468A">
      <w:pPr>
        <w:spacing w:after="0" w:line="240" w:lineRule="auto"/>
        <w:ind w:left="720" w:hanging="720"/>
        <w:rPr>
          <w:rFonts w:ascii="Calibri" w:hAnsi="Calibri" w:cs="Calibri"/>
          <w:noProof/>
          <w:szCs w:val="24"/>
        </w:rPr>
      </w:pPr>
      <w:bookmarkStart w:id="220" w:name="_ENREF_2"/>
      <w:r w:rsidRPr="00C3468A">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C3468A">
        <w:rPr>
          <w:rFonts w:ascii="Calibri" w:hAnsi="Calibri" w:cs="Calibri"/>
          <w:i/>
          <w:noProof/>
          <w:szCs w:val="24"/>
        </w:rPr>
        <w:t>Salmo salar</w:t>
      </w:r>
      <w:r w:rsidRPr="00C3468A">
        <w:rPr>
          <w:rFonts w:ascii="Calibri" w:hAnsi="Calibri" w:cs="Calibri"/>
          <w:noProof/>
          <w:szCs w:val="24"/>
        </w:rPr>
        <w:t xml:space="preserve">. Journal of Fish Biology </w:t>
      </w:r>
      <w:r w:rsidRPr="00C3468A">
        <w:rPr>
          <w:rFonts w:ascii="Calibri" w:hAnsi="Calibri" w:cs="Calibri"/>
          <w:b/>
          <w:noProof/>
          <w:szCs w:val="24"/>
        </w:rPr>
        <w:t>90</w:t>
      </w:r>
      <w:r w:rsidRPr="00C3468A">
        <w:rPr>
          <w:rFonts w:ascii="Calibri" w:hAnsi="Calibri" w:cs="Calibri"/>
          <w:noProof/>
          <w:szCs w:val="24"/>
        </w:rPr>
        <w:t>:2375-2393.</w:t>
      </w:r>
      <w:bookmarkEnd w:id="220"/>
    </w:p>
    <w:p w14:paraId="31846CAE" w14:textId="77777777" w:rsidR="00C3468A" w:rsidRPr="00C3468A" w:rsidRDefault="00C3468A" w:rsidP="00C3468A">
      <w:pPr>
        <w:spacing w:after="0" w:line="240" w:lineRule="auto"/>
        <w:ind w:left="720" w:hanging="720"/>
        <w:rPr>
          <w:rFonts w:ascii="Calibri" w:hAnsi="Calibri" w:cs="Calibri"/>
          <w:noProof/>
          <w:szCs w:val="24"/>
        </w:rPr>
      </w:pPr>
      <w:bookmarkStart w:id="221" w:name="_ENREF_3"/>
      <w:r w:rsidRPr="00C3468A">
        <w:rPr>
          <w:rFonts w:ascii="Calibri" w:hAnsi="Calibri" w:cs="Calibri"/>
          <w:noProof/>
          <w:szCs w:val="24"/>
        </w:rPr>
        <w:t>Bielak, A. T. and G. Power. 1986. Changes in mean weight, sea-age composition, and catch-per-unit-effort of Atlantic salmon (</w:t>
      </w:r>
      <w:r w:rsidRPr="00C3468A">
        <w:rPr>
          <w:rFonts w:ascii="Calibri" w:hAnsi="Calibri" w:cs="Calibri"/>
          <w:i/>
          <w:noProof/>
          <w:szCs w:val="24"/>
        </w:rPr>
        <w:t>Salmo salar</w:t>
      </w:r>
      <w:r w:rsidRPr="00C3468A">
        <w:rPr>
          <w:rFonts w:ascii="Calibri" w:hAnsi="Calibri" w:cs="Calibri"/>
          <w:noProof/>
          <w:szCs w:val="24"/>
        </w:rPr>
        <w:t xml:space="preserve">) angled in the Godbout River, Quebec, 1859-1983. Canadian Journal of Fisheries and Aquatic Sciences </w:t>
      </w:r>
      <w:r w:rsidRPr="00C3468A">
        <w:rPr>
          <w:rFonts w:ascii="Calibri" w:hAnsi="Calibri" w:cs="Calibri"/>
          <w:b/>
          <w:noProof/>
          <w:szCs w:val="24"/>
        </w:rPr>
        <w:t>43</w:t>
      </w:r>
      <w:r w:rsidRPr="00C3468A">
        <w:rPr>
          <w:rFonts w:ascii="Calibri" w:hAnsi="Calibri" w:cs="Calibri"/>
          <w:noProof/>
          <w:szCs w:val="24"/>
        </w:rPr>
        <w:t>:281-287.</w:t>
      </w:r>
      <w:bookmarkEnd w:id="221"/>
    </w:p>
    <w:p w14:paraId="27B997D7" w14:textId="77777777" w:rsidR="00C3468A" w:rsidRPr="00C3468A" w:rsidRDefault="00C3468A" w:rsidP="00C3468A">
      <w:pPr>
        <w:spacing w:after="0" w:line="240" w:lineRule="auto"/>
        <w:ind w:left="720" w:hanging="720"/>
        <w:rPr>
          <w:rFonts w:ascii="Calibri" w:hAnsi="Calibri" w:cs="Calibri"/>
          <w:noProof/>
          <w:szCs w:val="24"/>
        </w:rPr>
      </w:pPr>
      <w:bookmarkStart w:id="222" w:name="_ENREF_4"/>
      <w:r w:rsidRPr="00C3468A">
        <w:rPr>
          <w:rFonts w:ascii="Calibri" w:hAnsi="Calibri" w:cs="Calibri"/>
          <w:noProof/>
          <w:szCs w:val="24"/>
        </w:rPr>
        <w:t>Bigler, B. S., D. W. Welch, and J. H. Helle. 1996. A review of size trends among North Pacific salmon (</w:t>
      </w:r>
      <w:r w:rsidRPr="00C3468A">
        <w:rPr>
          <w:rFonts w:ascii="Calibri" w:hAnsi="Calibri" w:cs="Calibri"/>
          <w:i/>
          <w:noProof/>
          <w:szCs w:val="24"/>
        </w:rPr>
        <w:t>Oncorhynchus</w:t>
      </w:r>
      <w:r w:rsidRPr="00C3468A">
        <w:rPr>
          <w:rFonts w:ascii="Calibri" w:hAnsi="Calibri" w:cs="Calibri"/>
          <w:noProof/>
          <w:szCs w:val="24"/>
        </w:rPr>
        <w:t xml:space="preserve"> spp.). Canadian Journal of Fisheries and Aquatic Sciences </w:t>
      </w:r>
      <w:r w:rsidRPr="00C3468A">
        <w:rPr>
          <w:rFonts w:ascii="Calibri" w:hAnsi="Calibri" w:cs="Calibri"/>
          <w:b/>
          <w:noProof/>
          <w:szCs w:val="24"/>
        </w:rPr>
        <w:t>53</w:t>
      </w:r>
      <w:r w:rsidRPr="00C3468A">
        <w:rPr>
          <w:rFonts w:ascii="Calibri" w:hAnsi="Calibri" w:cs="Calibri"/>
          <w:noProof/>
          <w:szCs w:val="24"/>
        </w:rPr>
        <w:t>:455-465.</w:t>
      </w:r>
      <w:bookmarkEnd w:id="222"/>
    </w:p>
    <w:p w14:paraId="077D996E" w14:textId="77777777" w:rsidR="00C3468A" w:rsidRPr="00C3468A" w:rsidRDefault="00C3468A" w:rsidP="00C3468A">
      <w:pPr>
        <w:spacing w:after="0" w:line="240" w:lineRule="auto"/>
        <w:ind w:left="720" w:hanging="720"/>
        <w:rPr>
          <w:rFonts w:ascii="Calibri" w:hAnsi="Calibri" w:cs="Calibri"/>
          <w:noProof/>
          <w:szCs w:val="24"/>
        </w:rPr>
      </w:pPr>
      <w:bookmarkStart w:id="223" w:name="_ENREF_5"/>
      <w:r w:rsidRPr="00C3468A">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C3468A">
        <w:rPr>
          <w:rFonts w:ascii="Calibri" w:hAnsi="Calibri" w:cs="Calibri"/>
          <w:b/>
          <w:noProof/>
          <w:szCs w:val="24"/>
        </w:rPr>
        <w:t>140</w:t>
      </w:r>
      <w:r w:rsidRPr="00C3468A">
        <w:rPr>
          <w:rFonts w:ascii="Calibri" w:hAnsi="Calibri" w:cs="Calibri"/>
          <w:noProof/>
          <w:szCs w:val="24"/>
        </w:rPr>
        <w:t>:1398-1408.</w:t>
      </w:r>
      <w:bookmarkEnd w:id="223"/>
    </w:p>
    <w:p w14:paraId="5132FEA9" w14:textId="77777777" w:rsidR="00C3468A" w:rsidRPr="00C3468A" w:rsidRDefault="00C3468A" w:rsidP="00C3468A">
      <w:pPr>
        <w:spacing w:after="0" w:line="240" w:lineRule="auto"/>
        <w:ind w:left="720" w:hanging="720"/>
        <w:rPr>
          <w:rFonts w:ascii="Calibri" w:hAnsi="Calibri" w:cs="Calibri"/>
          <w:noProof/>
          <w:szCs w:val="24"/>
        </w:rPr>
      </w:pPr>
      <w:bookmarkStart w:id="224" w:name="_ENREF_6"/>
      <w:r w:rsidRPr="00C3468A">
        <w:rPr>
          <w:rFonts w:ascii="Calibri" w:hAnsi="Calibri" w:cs="Calibri"/>
          <w:noProof/>
          <w:szCs w:val="24"/>
        </w:rPr>
        <w:t xml:space="preserve">Chamberlin, J. W. and T. P. Quinn. 2014. Effects of natal origin on localized distributions of Chinook salmon, </w:t>
      </w:r>
      <w:r w:rsidRPr="00C3468A">
        <w:rPr>
          <w:rFonts w:ascii="Calibri" w:hAnsi="Calibri" w:cs="Calibri"/>
          <w:i/>
          <w:noProof/>
          <w:szCs w:val="24"/>
        </w:rPr>
        <w:t>Oncorhynchus tshawytscha</w:t>
      </w:r>
      <w:r w:rsidRPr="00C3468A">
        <w:rPr>
          <w:rFonts w:ascii="Calibri" w:hAnsi="Calibri" w:cs="Calibri"/>
          <w:noProof/>
          <w:szCs w:val="24"/>
        </w:rPr>
        <w:t xml:space="preserve">, in the marine waters of Puget Sound, Washington. Fisheries Research </w:t>
      </w:r>
      <w:r w:rsidRPr="00C3468A">
        <w:rPr>
          <w:rFonts w:ascii="Calibri" w:hAnsi="Calibri" w:cs="Calibri"/>
          <w:b/>
          <w:noProof/>
          <w:szCs w:val="24"/>
        </w:rPr>
        <w:t>153</w:t>
      </w:r>
      <w:r w:rsidRPr="00C3468A">
        <w:rPr>
          <w:rFonts w:ascii="Calibri" w:hAnsi="Calibri" w:cs="Calibri"/>
          <w:noProof/>
          <w:szCs w:val="24"/>
        </w:rPr>
        <w:t>:113-122.</w:t>
      </w:r>
      <w:bookmarkEnd w:id="224"/>
    </w:p>
    <w:p w14:paraId="2E1DBA96" w14:textId="77777777" w:rsidR="00C3468A" w:rsidRPr="00C3468A" w:rsidRDefault="00C3468A" w:rsidP="00C3468A">
      <w:pPr>
        <w:spacing w:after="0" w:line="240" w:lineRule="auto"/>
        <w:ind w:left="720" w:hanging="720"/>
        <w:rPr>
          <w:rFonts w:ascii="Calibri" w:hAnsi="Calibri" w:cs="Calibri"/>
          <w:noProof/>
          <w:szCs w:val="24"/>
        </w:rPr>
      </w:pPr>
      <w:bookmarkStart w:id="225" w:name="_ENREF_7"/>
      <w:r w:rsidRPr="00C3468A">
        <w:rPr>
          <w:rFonts w:ascii="Calibri" w:hAnsi="Calibri" w:cs="Calibri"/>
          <w:noProof/>
          <w:szCs w:val="24"/>
        </w:rPr>
        <w:t>Cox, S. P. and S. G. Hinch. 1997. Changes in size at maturity of Fraser River sockeye salmon (</w:t>
      </w:r>
      <w:r w:rsidRPr="00C3468A">
        <w:rPr>
          <w:rFonts w:ascii="Calibri" w:hAnsi="Calibri" w:cs="Calibri"/>
          <w:i/>
          <w:noProof/>
          <w:szCs w:val="24"/>
        </w:rPr>
        <w:t>Oncorhynchus nerka</w:t>
      </w:r>
      <w:r w:rsidRPr="00C3468A">
        <w:rPr>
          <w:rFonts w:ascii="Calibri" w:hAnsi="Calibri" w:cs="Calibri"/>
          <w:noProof/>
          <w:szCs w:val="24"/>
        </w:rPr>
        <w:t xml:space="preserve">) (1952-1993) and associations with temperature. Canadian Journal of Fisheries and Aquatic Sciences </w:t>
      </w:r>
      <w:r w:rsidRPr="00C3468A">
        <w:rPr>
          <w:rFonts w:ascii="Calibri" w:hAnsi="Calibri" w:cs="Calibri"/>
          <w:b/>
          <w:noProof/>
          <w:szCs w:val="24"/>
        </w:rPr>
        <w:t>54</w:t>
      </w:r>
      <w:r w:rsidRPr="00C3468A">
        <w:rPr>
          <w:rFonts w:ascii="Calibri" w:hAnsi="Calibri" w:cs="Calibri"/>
          <w:noProof/>
          <w:szCs w:val="24"/>
        </w:rPr>
        <w:t>:1159-1165.</w:t>
      </w:r>
      <w:bookmarkEnd w:id="225"/>
    </w:p>
    <w:p w14:paraId="4DBE9F9D" w14:textId="77777777" w:rsidR="00C3468A" w:rsidRPr="00C3468A" w:rsidRDefault="00C3468A" w:rsidP="00C3468A">
      <w:pPr>
        <w:spacing w:after="0" w:line="240" w:lineRule="auto"/>
        <w:ind w:left="720" w:hanging="720"/>
        <w:rPr>
          <w:rFonts w:ascii="Calibri" w:hAnsi="Calibri" w:cs="Calibri"/>
          <w:noProof/>
          <w:szCs w:val="24"/>
        </w:rPr>
      </w:pPr>
      <w:bookmarkStart w:id="226" w:name="_ENREF_8"/>
      <w:r w:rsidRPr="00C3468A">
        <w:rPr>
          <w:rFonts w:ascii="Calibri" w:hAnsi="Calibri" w:cs="Calibri"/>
          <w:noProof/>
          <w:szCs w:val="24"/>
        </w:rPr>
        <w:t xml:space="preserve">Edeline, E., S. M. Carlson, L. C. Stige, I. J. Winfield, J. M. Fletcher, J. B. James, T. O. Haugen, L. A. Vøllestad, and N. C. Stenseth. 2007. Trait changes in a harvested population are driven by a dynamic tug-of-war between natural and harvest selection. Proceedings of the National Academy of Science </w:t>
      </w:r>
      <w:r w:rsidRPr="00C3468A">
        <w:rPr>
          <w:rFonts w:ascii="Calibri" w:hAnsi="Calibri" w:cs="Calibri"/>
          <w:b/>
          <w:noProof/>
          <w:szCs w:val="24"/>
        </w:rPr>
        <w:t>104</w:t>
      </w:r>
      <w:r w:rsidRPr="00C3468A">
        <w:rPr>
          <w:rFonts w:ascii="Calibri" w:hAnsi="Calibri" w:cs="Calibri"/>
          <w:noProof/>
          <w:szCs w:val="24"/>
        </w:rPr>
        <w:t>:15799–15804.</w:t>
      </w:r>
      <w:bookmarkEnd w:id="226"/>
    </w:p>
    <w:p w14:paraId="395D57B5" w14:textId="77777777" w:rsidR="00C3468A" w:rsidRPr="00C3468A" w:rsidRDefault="00C3468A" w:rsidP="00C3468A">
      <w:pPr>
        <w:spacing w:after="0" w:line="240" w:lineRule="auto"/>
        <w:ind w:left="720" w:hanging="720"/>
        <w:rPr>
          <w:rFonts w:ascii="Calibri" w:hAnsi="Calibri" w:cs="Calibri"/>
          <w:noProof/>
          <w:szCs w:val="24"/>
        </w:rPr>
      </w:pPr>
      <w:bookmarkStart w:id="227" w:name="_ENREF_9"/>
      <w:r w:rsidRPr="00C3468A">
        <w:rPr>
          <w:rFonts w:ascii="Calibri" w:hAnsi="Calibri" w:cs="Calibri"/>
          <w:noProof/>
          <w:szCs w:val="24"/>
        </w:rPr>
        <w:t>Fagen, R. 1988. Long-term trends in maximum size of sport-caught Chinook salmon (</w:t>
      </w:r>
      <w:r w:rsidRPr="00C3468A">
        <w:rPr>
          <w:rFonts w:ascii="Calibri" w:hAnsi="Calibri" w:cs="Calibri"/>
          <w:i/>
          <w:noProof/>
          <w:szCs w:val="24"/>
        </w:rPr>
        <w:t>Oncorhynchus tshawytscha</w:t>
      </w:r>
      <w:r w:rsidRPr="00C3468A">
        <w:rPr>
          <w:rFonts w:ascii="Calibri" w:hAnsi="Calibri" w:cs="Calibri"/>
          <w:noProof/>
          <w:szCs w:val="24"/>
        </w:rPr>
        <w:t xml:space="preserve">): a data-analytic approach to weights of first-prize fish in four southeastern Alaska salmon derbies. Fisheries Research </w:t>
      </w:r>
      <w:r w:rsidRPr="00C3468A">
        <w:rPr>
          <w:rFonts w:ascii="Calibri" w:hAnsi="Calibri" w:cs="Calibri"/>
          <w:b/>
          <w:noProof/>
          <w:szCs w:val="24"/>
        </w:rPr>
        <w:t>6</w:t>
      </w:r>
      <w:r w:rsidRPr="00C3468A">
        <w:rPr>
          <w:rFonts w:ascii="Calibri" w:hAnsi="Calibri" w:cs="Calibri"/>
          <w:noProof/>
          <w:szCs w:val="24"/>
        </w:rPr>
        <w:t>:125-134.</w:t>
      </w:r>
      <w:bookmarkEnd w:id="227"/>
    </w:p>
    <w:p w14:paraId="2B24CAF2" w14:textId="77777777" w:rsidR="00C3468A" w:rsidRPr="00C3468A" w:rsidRDefault="00C3468A" w:rsidP="00C3468A">
      <w:pPr>
        <w:spacing w:after="0" w:line="240" w:lineRule="auto"/>
        <w:ind w:left="720" w:hanging="720"/>
        <w:rPr>
          <w:rFonts w:ascii="Calibri" w:hAnsi="Calibri" w:cs="Calibri"/>
          <w:noProof/>
          <w:szCs w:val="24"/>
        </w:rPr>
      </w:pPr>
      <w:bookmarkStart w:id="228" w:name="_ENREF_10"/>
      <w:r w:rsidRPr="00C3468A">
        <w:rPr>
          <w:rFonts w:ascii="Calibri" w:hAnsi="Calibri" w:cs="Calibri"/>
          <w:noProof/>
          <w:szCs w:val="24"/>
        </w:rPr>
        <w:t xml:space="preserve">Gardner, M. L. G. 1976. A review of factors which may influence the sea-age and maturation of Atlantic salmon </w:t>
      </w:r>
      <w:r w:rsidRPr="00C3468A">
        <w:rPr>
          <w:rFonts w:ascii="Calibri" w:hAnsi="Calibri" w:cs="Calibri"/>
          <w:i/>
          <w:noProof/>
          <w:szCs w:val="24"/>
        </w:rPr>
        <w:t>Salmo salar</w:t>
      </w:r>
      <w:r w:rsidRPr="00C3468A">
        <w:rPr>
          <w:rFonts w:ascii="Calibri" w:hAnsi="Calibri" w:cs="Calibri"/>
          <w:noProof/>
          <w:szCs w:val="24"/>
        </w:rPr>
        <w:t xml:space="preserve"> L. Journal of Fish Biology </w:t>
      </w:r>
      <w:r w:rsidRPr="00C3468A">
        <w:rPr>
          <w:rFonts w:ascii="Calibri" w:hAnsi="Calibri" w:cs="Calibri"/>
          <w:b/>
          <w:noProof/>
          <w:szCs w:val="24"/>
        </w:rPr>
        <w:t>9</w:t>
      </w:r>
      <w:r w:rsidRPr="00C3468A">
        <w:rPr>
          <w:rFonts w:ascii="Calibri" w:hAnsi="Calibri" w:cs="Calibri"/>
          <w:noProof/>
          <w:szCs w:val="24"/>
        </w:rPr>
        <w:t>:289-327.</w:t>
      </w:r>
      <w:bookmarkEnd w:id="228"/>
    </w:p>
    <w:p w14:paraId="6CE470F0" w14:textId="77777777" w:rsidR="00C3468A" w:rsidRPr="00C3468A" w:rsidRDefault="00C3468A" w:rsidP="00C3468A">
      <w:pPr>
        <w:spacing w:after="0" w:line="240" w:lineRule="auto"/>
        <w:ind w:left="720" w:hanging="720"/>
        <w:rPr>
          <w:rFonts w:ascii="Calibri" w:hAnsi="Calibri" w:cs="Calibri"/>
          <w:noProof/>
          <w:szCs w:val="24"/>
        </w:rPr>
      </w:pPr>
      <w:bookmarkStart w:id="229" w:name="_ENREF_11"/>
      <w:r w:rsidRPr="00C3468A">
        <w:rPr>
          <w:rFonts w:ascii="Calibri" w:hAnsi="Calibri" w:cs="Calibri"/>
          <w:noProof/>
          <w:szCs w:val="24"/>
        </w:rPr>
        <w:t>Haw, F., H. O. Wendler, and G. Deschamps. 1967. Development of Washington State salmon sport fishery through 1964. Washington Department of Fisheries, Research Bulletin 7.</w:t>
      </w:r>
      <w:bookmarkEnd w:id="229"/>
    </w:p>
    <w:p w14:paraId="76060B56" w14:textId="77777777" w:rsidR="00C3468A" w:rsidRPr="00C3468A" w:rsidRDefault="00C3468A" w:rsidP="00C3468A">
      <w:pPr>
        <w:spacing w:after="0" w:line="240" w:lineRule="auto"/>
        <w:ind w:left="720" w:hanging="720"/>
        <w:rPr>
          <w:rFonts w:ascii="Calibri" w:hAnsi="Calibri" w:cs="Calibri"/>
          <w:noProof/>
          <w:szCs w:val="24"/>
        </w:rPr>
      </w:pPr>
      <w:bookmarkStart w:id="230" w:name="_ENREF_12"/>
      <w:r w:rsidRPr="00C3468A">
        <w:rPr>
          <w:rFonts w:ascii="Calibri" w:hAnsi="Calibri" w:cs="Calibri"/>
          <w:noProof/>
          <w:szCs w:val="24"/>
        </w:rPr>
        <w:t xml:space="preserve">Healey, M. C. and C. Groot. 1987. Marine migration and orientation of ocean-type chinook and sockeye salmon. American Fisheries Society Symposium </w:t>
      </w:r>
      <w:r w:rsidRPr="00C3468A">
        <w:rPr>
          <w:rFonts w:ascii="Calibri" w:hAnsi="Calibri" w:cs="Calibri"/>
          <w:b/>
          <w:noProof/>
          <w:szCs w:val="24"/>
        </w:rPr>
        <w:t>1</w:t>
      </w:r>
      <w:r w:rsidRPr="00C3468A">
        <w:rPr>
          <w:rFonts w:ascii="Calibri" w:hAnsi="Calibri" w:cs="Calibri"/>
          <w:noProof/>
          <w:szCs w:val="24"/>
        </w:rPr>
        <w:t>:298-312.</w:t>
      </w:r>
      <w:bookmarkEnd w:id="230"/>
    </w:p>
    <w:p w14:paraId="5D9C0394" w14:textId="77777777" w:rsidR="00C3468A" w:rsidRPr="00C3468A" w:rsidRDefault="00C3468A" w:rsidP="00C3468A">
      <w:pPr>
        <w:spacing w:after="0" w:line="240" w:lineRule="auto"/>
        <w:ind w:left="720" w:hanging="720"/>
        <w:rPr>
          <w:rFonts w:ascii="Calibri" w:hAnsi="Calibri" w:cs="Calibri"/>
          <w:noProof/>
          <w:szCs w:val="24"/>
        </w:rPr>
      </w:pPr>
      <w:bookmarkStart w:id="231" w:name="_ENREF_13"/>
      <w:r w:rsidRPr="00C3468A">
        <w:rPr>
          <w:rFonts w:ascii="Calibri" w:hAnsi="Calibri" w:cs="Calibri"/>
          <w:noProof/>
          <w:szCs w:val="24"/>
        </w:rPr>
        <w:t xml:space="preserve">Jeffrey, K. M., I. M. Côté, J. R. Irvine, and J. D. Reynolds. 2017. Changes in body size of Canadian Pacific salmon over six decades. Canadian Journal of Fisheries and Aquatic Sciences </w:t>
      </w:r>
      <w:r w:rsidRPr="00C3468A">
        <w:rPr>
          <w:rFonts w:ascii="Calibri" w:hAnsi="Calibri" w:cs="Calibri"/>
          <w:b/>
          <w:noProof/>
          <w:szCs w:val="24"/>
        </w:rPr>
        <w:t>74</w:t>
      </w:r>
      <w:r w:rsidRPr="00C3468A">
        <w:rPr>
          <w:rFonts w:ascii="Calibri" w:hAnsi="Calibri" w:cs="Calibri"/>
          <w:noProof/>
          <w:szCs w:val="24"/>
        </w:rPr>
        <w:t>:191-201.</w:t>
      </w:r>
      <w:bookmarkEnd w:id="231"/>
    </w:p>
    <w:p w14:paraId="16911B7B" w14:textId="77777777" w:rsidR="00C3468A" w:rsidRPr="00C3468A" w:rsidRDefault="00C3468A" w:rsidP="00C3468A">
      <w:pPr>
        <w:spacing w:after="0" w:line="240" w:lineRule="auto"/>
        <w:ind w:left="720" w:hanging="720"/>
        <w:rPr>
          <w:rFonts w:ascii="Calibri" w:hAnsi="Calibri" w:cs="Calibri"/>
          <w:noProof/>
          <w:szCs w:val="24"/>
        </w:rPr>
      </w:pPr>
      <w:bookmarkStart w:id="232" w:name="_ENREF_14"/>
      <w:r w:rsidRPr="00C3468A">
        <w:rPr>
          <w:rFonts w:ascii="Calibri" w:hAnsi="Calibri" w:cs="Calibri"/>
          <w:noProof/>
          <w:szCs w:val="24"/>
        </w:rPr>
        <w:t>Jordan, D. S. and B. W. Evermann. 1896. The Fishes of North and Middle America. Smithsonian Institution, Washington, D. C.</w:t>
      </w:r>
      <w:bookmarkEnd w:id="232"/>
    </w:p>
    <w:p w14:paraId="67E79838" w14:textId="77777777" w:rsidR="00C3468A" w:rsidRPr="00C3468A" w:rsidRDefault="00C3468A" w:rsidP="00C3468A">
      <w:pPr>
        <w:spacing w:after="0" w:line="240" w:lineRule="auto"/>
        <w:ind w:left="720" w:hanging="720"/>
        <w:rPr>
          <w:rFonts w:ascii="Calibri" w:hAnsi="Calibri" w:cs="Calibri"/>
          <w:noProof/>
          <w:szCs w:val="24"/>
        </w:rPr>
      </w:pPr>
      <w:bookmarkStart w:id="233" w:name="_ENREF_15"/>
      <w:r w:rsidRPr="00C3468A">
        <w:rPr>
          <w:rFonts w:ascii="Calibri" w:hAnsi="Calibri" w:cs="Calibri"/>
          <w:noProof/>
          <w:szCs w:val="24"/>
        </w:rPr>
        <w:t>Kagley, A. N., J. M. Smith, K. L. Fresh, K. E. Frick, and T. P. Quinn. 2017. Residency, partial migration, and late egress of sub-adult Chinook salmon (</w:t>
      </w:r>
      <w:r w:rsidRPr="00C3468A">
        <w:rPr>
          <w:rFonts w:ascii="Calibri" w:hAnsi="Calibri" w:cs="Calibri"/>
          <w:i/>
          <w:noProof/>
          <w:szCs w:val="24"/>
        </w:rPr>
        <w:t>Oncorhynchus tshawytscha</w:t>
      </w:r>
      <w:r w:rsidRPr="00C3468A">
        <w:rPr>
          <w:rFonts w:ascii="Calibri" w:hAnsi="Calibri" w:cs="Calibri"/>
          <w:noProof/>
          <w:szCs w:val="24"/>
        </w:rPr>
        <w:t>) and comparisons with coho salmon (</w:t>
      </w:r>
      <w:r w:rsidRPr="00C3468A">
        <w:rPr>
          <w:rFonts w:ascii="Calibri" w:hAnsi="Calibri" w:cs="Calibri"/>
          <w:i/>
          <w:noProof/>
          <w:szCs w:val="24"/>
        </w:rPr>
        <w:t>O. kisutch</w:t>
      </w:r>
      <w:r w:rsidRPr="00C3468A">
        <w:rPr>
          <w:rFonts w:ascii="Calibri" w:hAnsi="Calibri" w:cs="Calibri"/>
          <w:noProof/>
          <w:szCs w:val="24"/>
        </w:rPr>
        <w:t xml:space="preserve">) in Puget Sound, Washington. Fishery Bulletin </w:t>
      </w:r>
      <w:r w:rsidRPr="00C3468A">
        <w:rPr>
          <w:rFonts w:ascii="Calibri" w:hAnsi="Calibri" w:cs="Calibri"/>
          <w:b/>
          <w:noProof/>
          <w:szCs w:val="24"/>
        </w:rPr>
        <w:t>115</w:t>
      </w:r>
      <w:r w:rsidRPr="00C3468A">
        <w:rPr>
          <w:rFonts w:ascii="Calibri" w:hAnsi="Calibri" w:cs="Calibri"/>
          <w:noProof/>
          <w:szCs w:val="24"/>
        </w:rPr>
        <w:t>:544-555.</w:t>
      </w:r>
      <w:bookmarkEnd w:id="233"/>
    </w:p>
    <w:p w14:paraId="14F60DBE" w14:textId="77777777" w:rsidR="00C3468A" w:rsidRPr="00C3468A" w:rsidRDefault="00C3468A" w:rsidP="00C3468A">
      <w:pPr>
        <w:spacing w:after="0" w:line="240" w:lineRule="auto"/>
        <w:ind w:left="720" w:hanging="720"/>
        <w:rPr>
          <w:rFonts w:ascii="Calibri" w:hAnsi="Calibri" w:cs="Calibri"/>
          <w:noProof/>
          <w:szCs w:val="24"/>
        </w:rPr>
      </w:pPr>
      <w:bookmarkStart w:id="234" w:name="_ENREF_16"/>
      <w:r w:rsidRPr="00C3468A">
        <w:rPr>
          <w:rFonts w:ascii="Calibri" w:hAnsi="Calibri" w:cs="Calibri"/>
          <w:noProof/>
          <w:szCs w:val="24"/>
        </w:rPr>
        <w:t xml:space="preserve">Lewis, B., W. S. Grant, R. E. Brenner, and T. Hamazaki. 2015. Changes in size and age of Chinook salmon </w:t>
      </w:r>
      <w:r w:rsidRPr="00C3468A">
        <w:rPr>
          <w:rFonts w:ascii="Calibri" w:hAnsi="Calibri" w:cs="Calibri"/>
          <w:i/>
          <w:noProof/>
          <w:szCs w:val="24"/>
        </w:rPr>
        <w:t>Oncorhynchus tshawytscha</w:t>
      </w:r>
      <w:r w:rsidRPr="00C3468A">
        <w:rPr>
          <w:rFonts w:ascii="Calibri" w:hAnsi="Calibri" w:cs="Calibri"/>
          <w:noProof/>
          <w:szCs w:val="24"/>
        </w:rPr>
        <w:t xml:space="preserve"> returning to Alaska. PLoS ONE </w:t>
      </w:r>
      <w:r w:rsidRPr="00C3468A">
        <w:rPr>
          <w:rFonts w:ascii="Calibri" w:hAnsi="Calibri" w:cs="Calibri"/>
          <w:b/>
          <w:noProof/>
          <w:szCs w:val="24"/>
        </w:rPr>
        <w:t>10</w:t>
      </w:r>
      <w:r w:rsidRPr="00C3468A">
        <w:rPr>
          <w:rFonts w:ascii="Calibri" w:hAnsi="Calibri" w:cs="Calibri"/>
          <w:noProof/>
          <w:szCs w:val="24"/>
        </w:rPr>
        <w:t>:e0130184.</w:t>
      </w:r>
      <w:bookmarkEnd w:id="234"/>
    </w:p>
    <w:p w14:paraId="25BD787B" w14:textId="77777777" w:rsidR="00C3468A" w:rsidRPr="00C3468A" w:rsidRDefault="00C3468A" w:rsidP="00C3468A">
      <w:pPr>
        <w:spacing w:after="0" w:line="240" w:lineRule="auto"/>
        <w:ind w:left="720" w:hanging="720"/>
        <w:rPr>
          <w:rFonts w:ascii="Calibri" w:hAnsi="Calibri" w:cs="Calibri"/>
          <w:noProof/>
          <w:szCs w:val="24"/>
        </w:rPr>
      </w:pPr>
      <w:bookmarkStart w:id="235" w:name="_ENREF_17"/>
      <w:r w:rsidRPr="00C3468A">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C3468A">
        <w:rPr>
          <w:rFonts w:ascii="Calibri" w:hAnsi="Calibri" w:cs="Calibri"/>
          <w:b/>
          <w:noProof/>
          <w:szCs w:val="24"/>
        </w:rPr>
        <w:t>20</w:t>
      </w:r>
      <w:r w:rsidRPr="00C3468A">
        <w:rPr>
          <w:rFonts w:ascii="Calibri" w:hAnsi="Calibri" w:cs="Calibri"/>
          <w:noProof/>
          <w:szCs w:val="24"/>
        </w:rPr>
        <w:t>:934-951.</w:t>
      </w:r>
      <w:bookmarkEnd w:id="235"/>
    </w:p>
    <w:p w14:paraId="61947193" w14:textId="77777777" w:rsidR="00C3468A" w:rsidRPr="00C3468A" w:rsidRDefault="00C3468A" w:rsidP="00C3468A">
      <w:pPr>
        <w:spacing w:after="0" w:line="240" w:lineRule="auto"/>
        <w:ind w:left="720" w:hanging="720"/>
        <w:rPr>
          <w:rFonts w:ascii="Calibri" w:hAnsi="Calibri" w:cs="Calibri"/>
          <w:noProof/>
          <w:szCs w:val="24"/>
        </w:rPr>
      </w:pPr>
      <w:bookmarkStart w:id="236" w:name="_ENREF_18"/>
      <w:r w:rsidRPr="00C3468A">
        <w:rPr>
          <w:rFonts w:ascii="Calibri" w:hAnsi="Calibri" w:cs="Calibri"/>
          <w:noProof/>
          <w:szCs w:val="24"/>
        </w:rPr>
        <w:lastRenderedPageBreak/>
        <w:t xml:space="preserve">Millner, R. S. and C. L. Whiting. 1996. Long-term changes in growth and population abundance of sole in the North Sea from 1940 to the present. ICES Journal of Marine Science </w:t>
      </w:r>
      <w:r w:rsidRPr="00C3468A">
        <w:rPr>
          <w:rFonts w:ascii="Calibri" w:hAnsi="Calibri" w:cs="Calibri"/>
          <w:b/>
          <w:noProof/>
          <w:szCs w:val="24"/>
        </w:rPr>
        <w:t>53</w:t>
      </w:r>
      <w:r w:rsidRPr="00C3468A">
        <w:rPr>
          <w:rFonts w:ascii="Calibri" w:hAnsi="Calibri" w:cs="Calibri"/>
          <w:noProof/>
          <w:szCs w:val="24"/>
        </w:rPr>
        <w:t>:1185–1195.</w:t>
      </w:r>
      <w:bookmarkEnd w:id="236"/>
    </w:p>
    <w:p w14:paraId="5FA2AF74" w14:textId="77777777" w:rsidR="00C3468A" w:rsidRPr="00C3468A" w:rsidRDefault="00C3468A" w:rsidP="00C3468A">
      <w:pPr>
        <w:spacing w:after="0" w:line="240" w:lineRule="auto"/>
        <w:ind w:left="720" w:hanging="720"/>
        <w:rPr>
          <w:rFonts w:ascii="Calibri" w:hAnsi="Calibri" w:cs="Calibri"/>
          <w:noProof/>
          <w:szCs w:val="24"/>
        </w:rPr>
      </w:pPr>
      <w:bookmarkStart w:id="237" w:name="_ENREF_19"/>
      <w:r w:rsidRPr="00C3468A">
        <w:rPr>
          <w:rFonts w:ascii="Calibri" w:hAnsi="Calibri" w:cs="Calibri"/>
          <w:noProof/>
          <w:szCs w:val="24"/>
        </w:rPr>
        <w:t xml:space="preserve">Milne, D. J. 1950. The difference in the growth rate of coho salmon on the east and west coasts of Vancouver Island in 1950. Fisheries Research Board of Canada, Progress Report of the Pacific Coast Stations </w:t>
      </w:r>
      <w:r w:rsidRPr="00C3468A">
        <w:rPr>
          <w:rFonts w:ascii="Calibri" w:hAnsi="Calibri" w:cs="Calibri"/>
          <w:b/>
          <w:noProof/>
          <w:szCs w:val="24"/>
        </w:rPr>
        <w:t>85</w:t>
      </w:r>
      <w:r w:rsidRPr="00C3468A">
        <w:rPr>
          <w:rFonts w:ascii="Calibri" w:hAnsi="Calibri" w:cs="Calibri"/>
          <w:noProof/>
          <w:szCs w:val="24"/>
        </w:rPr>
        <w:t>:80-82.</w:t>
      </w:r>
      <w:bookmarkEnd w:id="237"/>
    </w:p>
    <w:p w14:paraId="360EF726" w14:textId="77777777" w:rsidR="00C3468A" w:rsidRPr="00C3468A" w:rsidRDefault="00C3468A" w:rsidP="00C3468A">
      <w:pPr>
        <w:spacing w:after="0" w:line="240" w:lineRule="auto"/>
        <w:ind w:left="720" w:hanging="720"/>
        <w:rPr>
          <w:rFonts w:ascii="Calibri" w:hAnsi="Calibri" w:cs="Calibri"/>
          <w:noProof/>
          <w:szCs w:val="24"/>
        </w:rPr>
      </w:pPr>
      <w:bookmarkStart w:id="238" w:name="_ENREF_20"/>
      <w:r w:rsidRPr="00C3468A">
        <w:rPr>
          <w:rFonts w:ascii="Calibri" w:hAnsi="Calibri" w:cs="Calibri"/>
          <w:noProof/>
          <w:szCs w:val="24"/>
        </w:rPr>
        <w:t xml:space="preserve">Norris, J. G., S.-Y. Hyun, and J. J. Anderson. 2000. Ocean distribution of Columbia River upriver bright fall chinook salmon stocks. North Pacific Anadromous Fish Commission Bulletin </w:t>
      </w:r>
      <w:r w:rsidRPr="00C3468A">
        <w:rPr>
          <w:rFonts w:ascii="Calibri" w:hAnsi="Calibri" w:cs="Calibri"/>
          <w:b/>
          <w:noProof/>
          <w:szCs w:val="24"/>
        </w:rPr>
        <w:t>2</w:t>
      </w:r>
      <w:r w:rsidRPr="00C3468A">
        <w:rPr>
          <w:rFonts w:ascii="Calibri" w:hAnsi="Calibri" w:cs="Calibri"/>
          <w:noProof/>
          <w:szCs w:val="24"/>
        </w:rPr>
        <w:t>:221-232.</w:t>
      </w:r>
      <w:bookmarkEnd w:id="238"/>
    </w:p>
    <w:p w14:paraId="25BE73E2" w14:textId="77777777" w:rsidR="00C3468A" w:rsidRPr="00C3468A" w:rsidRDefault="00C3468A" w:rsidP="00C3468A">
      <w:pPr>
        <w:spacing w:after="0" w:line="240" w:lineRule="auto"/>
        <w:ind w:left="720" w:hanging="720"/>
        <w:rPr>
          <w:rFonts w:ascii="Calibri" w:hAnsi="Calibri" w:cs="Calibri"/>
          <w:noProof/>
          <w:szCs w:val="24"/>
        </w:rPr>
      </w:pPr>
      <w:bookmarkStart w:id="239" w:name="_ENREF_21"/>
      <w:r w:rsidRPr="00C3468A">
        <w:rPr>
          <w:rFonts w:ascii="Calibri" w:hAnsi="Calibri" w:cs="Calibri"/>
          <w:noProof/>
          <w:szCs w:val="24"/>
        </w:rPr>
        <w:t xml:space="preserve">Ohlberger, J., E. J. Ward, D. E. Schindler, and B. Lewis. 2018. Demographic changes in Chinook salmon across the Northeast Pacific Ocean. Fish and Fisheries </w:t>
      </w:r>
      <w:r w:rsidRPr="00C3468A">
        <w:rPr>
          <w:rFonts w:ascii="Calibri" w:hAnsi="Calibri" w:cs="Calibri"/>
          <w:b/>
          <w:noProof/>
          <w:szCs w:val="24"/>
        </w:rPr>
        <w:t>19</w:t>
      </w:r>
      <w:r w:rsidRPr="00C3468A">
        <w:rPr>
          <w:rFonts w:ascii="Calibri" w:hAnsi="Calibri" w:cs="Calibri"/>
          <w:noProof/>
          <w:szCs w:val="24"/>
        </w:rPr>
        <w:t>:533-546.</w:t>
      </w:r>
      <w:bookmarkEnd w:id="239"/>
    </w:p>
    <w:p w14:paraId="61C24124" w14:textId="77777777" w:rsidR="00C3468A" w:rsidRPr="00C3468A" w:rsidRDefault="00C3468A" w:rsidP="00C3468A">
      <w:pPr>
        <w:spacing w:after="0" w:line="240" w:lineRule="auto"/>
        <w:ind w:left="720" w:hanging="720"/>
        <w:rPr>
          <w:rFonts w:ascii="Calibri" w:hAnsi="Calibri" w:cs="Calibri"/>
          <w:noProof/>
          <w:szCs w:val="24"/>
        </w:rPr>
      </w:pPr>
      <w:bookmarkStart w:id="240" w:name="_ENREF_22"/>
      <w:r w:rsidRPr="00C3468A">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240"/>
    </w:p>
    <w:p w14:paraId="09AA788C" w14:textId="77777777" w:rsidR="00C3468A" w:rsidRPr="00C3468A" w:rsidRDefault="00C3468A" w:rsidP="00C3468A">
      <w:pPr>
        <w:spacing w:after="0" w:line="240" w:lineRule="auto"/>
        <w:ind w:left="720" w:hanging="720"/>
        <w:rPr>
          <w:rFonts w:ascii="Calibri" w:hAnsi="Calibri" w:cs="Calibri"/>
          <w:noProof/>
          <w:szCs w:val="24"/>
        </w:rPr>
      </w:pPr>
      <w:bookmarkStart w:id="241" w:name="_ENREF_23"/>
      <w:r w:rsidRPr="00C3468A">
        <w:rPr>
          <w:rFonts w:ascii="Calibri" w:hAnsi="Calibri" w:cs="Calibri"/>
          <w:noProof/>
          <w:szCs w:val="24"/>
        </w:rPr>
        <w:t xml:space="preserve">Pressey, R. T. 1953. The sport fishery for salmon on Puget Sound. Fisheries Research Papers, Washington Department of Fisheries </w:t>
      </w:r>
      <w:r w:rsidRPr="00C3468A">
        <w:rPr>
          <w:rFonts w:ascii="Calibri" w:hAnsi="Calibri" w:cs="Calibri"/>
          <w:b/>
          <w:noProof/>
          <w:szCs w:val="24"/>
        </w:rPr>
        <w:t>1</w:t>
      </w:r>
      <w:r w:rsidRPr="00C3468A">
        <w:rPr>
          <w:rFonts w:ascii="Calibri" w:hAnsi="Calibri" w:cs="Calibri"/>
          <w:noProof/>
          <w:szCs w:val="24"/>
        </w:rPr>
        <w:t>:33-48.</w:t>
      </w:r>
      <w:bookmarkEnd w:id="241"/>
    </w:p>
    <w:p w14:paraId="4259ED35" w14:textId="77777777" w:rsidR="00C3468A" w:rsidRPr="00C3468A" w:rsidRDefault="00C3468A" w:rsidP="00C3468A">
      <w:pPr>
        <w:spacing w:after="0" w:line="240" w:lineRule="auto"/>
        <w:ind w:left="720" w:hanging="720"/>
        <w:rPr>
          <w:rFonts w:ascii="Calibri" w:hAnsi="Calibri" w:cs="Calibri"/>
          <w:noProof/>
          <w:szCs w:val="24"/>
        </w:rPr>
      </w:pPr>
      <w:bookmarkStart w:id="242" w:name="_ENREF_24"/>
      <w:r w:rsidRPr="00C3468A">
        <w:rPr>
          <w:rFonts w:ascii="Calibri" w:hAnsi="Calibri" w:cs="Calibri"/>
          <w:noProof/>
          <w:szCs w:val="24"/>
        </w:rPr>
        <w:t>Pyper, B. J. and R. M. Peterman. 1999. Relationship among adult body length, abundance, and ocean temperature for British Columbia and Alaska sockeye salmon (</w:t>
      </w:r>
      <w:r w:rsidRPr="00C3468A">
        <w:rPr>
          <w:rFonts w:ascii="Calibri" w:hAnsi="Calibri" w:cs="Calibri"/>
          <w:i/>
          <w:noProof/>
          <w:szCs w:val="24"/>
        </w:rPr>
        <w:t>Oncorhynchus nerka</w:t>
      </w:r>
      <w:r w:rsidRPr="00C3468A">
        <w:rPr>
          <w:rFonts w:ascii="Calibri" w:hAnsi="Calibri" w:cs="Calibri"/>
          <w:noProof/>
          <w:szCs w:val="24"/>
        </w:rPr>
        <w:t xml:space="preserve">), 1967-1997. Canadian Journal of Fisheries and Aquatic Sciences </w:t>
      </w:r>
      <w:r w:rsidRPr="00C3468A">
        <w:rPr>
          <w:rFonts w:ascii="Calibri" w:hAnsi="Calibri" w:cs="Calibri"/>
          <w:b/>
          <w:noProof/>
          <w:szCs w:val="24"/>
        </w:rPr>
        <w:t>56</w:t>
      </w:r>
      <w:r w:rsidRPr="00C3468A">
        <w:rPr>
          <w:rFonts w:ascii="Calibri" w:hAnsi="Calibri" w:cs="Calibri"/>
          <w:noProof/>
          <w:szCs w:val="24"/>
        </w:rPr>
        <w:t>:1716-1720.</w:t>
      </w:r>
      <w:bookmarkEnd w:id="242"/>
    </w:p>
    <w:p w14:paraId="553D9672" w14:textId="77777777" w:rsidR="00C3468A" w:rsidRPr="00C3468A" w:rsidRDefault="00C3468A" w:rsidP="00C3468A">
      <w:pPr>
        <w:spacing w:after="0" w:line="240" w:lineRule="auto"/>
        <w:ind w:left="720" w:hanging="720"/>
        <w:rPr>
          <w:rFonts w:ascii="Calibri" w:hAnsi="Calibri" w:cs="Calibri"/>
          <w:noProof/>
          <w:szCs w:val="24"/>
        </w:rPr>
      </w:pPr>
      <w:bookmarkStart w:id="243" w:name="_ENREF_25"/>
      <w:r w:rsidRPr="00C3468A">
        <w:rPr>
          <w:rFonts w:ascii="Calibri" w:hAnsi="Calibri" w:cs="Calibri"/>
          <w:noProof/>
          <w:szCs w:val="24"/>
        </w:rPr>
        <w:t>Quinn, T. P. 2018. The Behavior and Ecology of Pacific Salmon and Trout, second edition. University of Washington Press, Seattle.</w:t>
      </w:r>
      <w:bookmarkEnd w:id="243"/>
    </w:p>
    <w:p w14:paraId="0574B3AA" w14:textId="77777777" w:rsidR="00C3468A" w:rsidRPr="00C3468A" w:rsidRDefault="00C3468A" w:rsidP="00C3468A">
      <w:pPr>
        <w:spacing w:after="0" w:line="240" w:lineRule="auto"/>
        <w:ind w:left="720" w:hanging="720"/>
        <w:rPr>
          <w:rFonts w:ascii="Calibri" w:hAnsi="Calibri" w:cs="Calibri"/>
          <w:noProof/>
          <w:szCs w:val="24"/>
        </w:rPr>
      </w:pPr>
      <w:bookmarkStart w:id="244" w:name="_ENREF_26"/>
      <w:r w:rsidRPr="00C3468A">
        <w:rPr>
          <w:rFonts w:ascii="Calibri" w:hAnsi="Calibri" w:cs="Calibri"/>
          <w:noProof/>
          <w:szCs w:val="24"/>
        </w:rPr>
        <w:t xml:space="preserve">Quinn, T. P. 2021. Differential migration in Pacific salmon and trout: Patterns and hypotheses. Animal Migration </w:t>
      </w:r>
      <w:r w:rsidRPr="00C3468A">
        <w:rPr>
          <w:rFonts w:ascii="Calibri" w:hAnsi="Calibri" w:cs="Calibri"/>
          <w:b/>
          <w:noProof/>
          <w:szCs w:val="24"/>
        </w:rPr>
        <w:t>8</w:t>
      </w:r>
      <w:r w:rsidRPr="00C3468A">
        <w:rPr>
          <w:rFonts w:ascii="Calibri" w:hAnsi="Calibri" w:cs="Calibri"/>
          <w:noProof/>
          <w:szCs w:val="24"/>
        </w:rPr>
        <w:t>:1-18.</w:t>
      </w:r>
      <w:bookmarkEnd w:id="244"/>
    </w:p>
    <w:p w14:paraId="5773A7AD" w14:textId="77777777" w:rsidR="00C3468A" w:rsidRPr="00C3468A" w:rsidRDefault="00C3468A" w:rsidP="00C3468A">
      <w:pPr>
        <w:spacing w:after="0" w:line="240" w:lineRule="auto"/>
        <w:ind w:left="720" w:hanging="720"/>
        <w:rPr>
          <w:rFonts w:ascii="Calibri" w:hAnsi="Calibri" w:cs="Calibri"/>
          <w:noProof/>
          <w:szCs w:val="24"/>
        </w:rPr>
      </w:pPr>
      <w:bookmarkStart w:id="245" w:name="_ENREF_27"/>
      <w:r w:rsidRPr="00C3468A">
        <w:rPr>
          <w:rFonts w:ascii="Calibri" w:hAnsi="Calibri" w:cs="Calibri"/>
          <w:noProof/>
          <w:szCs w:val="24"/>
        </w:rPr>
        <w:t xml:space="preserve">Quinn, T. P., P. McGinnity, and T. F. Cross. 2006. Long-term declines in body size and shifts in run timing of Atlantic salmon in Ireland. Journal of Fish Biology </w:t>
      </w:r>
      <w:r w:rsidRPr="00C3468A">
        <w:rPr>
          <w:rFonts w:ascii="Calibri" w:hAnsi="Calibri" w:cs="Calibri"/>
          <w:b/>
          <w:noProof/>
          <w:szCs w:val="24"/>
        </w:rPr>
        <w:t>68</w:t>
      </w:r>
      <w:r w:rsidRPr="00C3468A">
        <w:rPr>
          <w:rFonts w:ascii="Calibri" w:hAnsi="Calibri" w:cs="Calibri"/>
          <w:noProof/>
          <w:szCs w:val="24"/>
        </w:rPr>
        <w:t>:1713-1730.</w:t>
      </w:r>
      <w:bookmarkEnd w:id="245"/>
    </w:p>
    <w:p w14:paraId="610A63F7" w14:textId="77777777" w:rsidR="00C3468A" w:rsidRPr="00C3468A" w:rsidRDefault="00C3468A" w:rsidP="00C3468A">
      <w:pPr>
        <w:spacing w:after="0" w:line="240" w:lineRule="auto"/>
        <w:ind w:left="720" w:hanging="720"/>
        <w:rPr>
          <w:rFonts w:ascii="Calibri" w:hAnsi="Calibri" w:cs="Calibri"/>
          <w:noProof/>
          <w:szCs w:val="24"/>
        </w:rPr>
      </w:pPr>
      <w:bookmarkStart w:id="246" w:name="_ENREF_28"/>
      <w:r w:rsidRPr="00C3468A">
        <w:rPr>
          <w:rFonts w:ascii="Calibri" w:hAnsi="Calibri" w:cs="Calibri"/>
          <w:noProof/>
          <w:szCs w:val="24"/>
        </w:rPr>
        <w:t xml:space="preserve">Richards, R. A. and P. J. Rago. 1999. A case history of effective fishery management: Chesapeake Bay striped bass. North American Journal of Fisheries Management </w:t>
      </w:r>
      <w:r w:rsidRPr="00C3468A">
        <w:rPr>
          <w:rFonts w:ascii="Calibri" w:hAnsi="Calibri" w:cs="Calibri"/>
          <w:b/>
          <w:noProof/>
          <w:szCs w:val="24"/>
        </w:rPr>
        <w:t>19</w:t>
      </w:r>
      <w:r w:rsidRPr="00C3468A">
        <w:rPr>
          <w:rFonts w:ascii="Calibri" w:hAnsi="Calibri" w:cs="Calibri"/>
          <w:noProof/>
          <w:szCs w:val="24"/>
        </w:rPr>
        <w:t>:356-375.</w:t>
      </w:r>
      <w:bookmarkEnd w:id="246"/>
    </w:p>
    <w:p w14:paraId="4F103D66" w14:textId="77777777" w:rsidR="00C3468A" w:rsidRPr="00C3468A" w:rsidRDefault="00C3468A" w:rsidP="00C3468A">
      <w:pPr>
        <w:spacing w:after="0" w:line="240" w:lineRule="auto"/>
        <w:ind w:left="720" w:hanging="720"/>
        <w:rPr>
          <w:rFonts w:ascii="Calibri" w:hAnsi="Calibri" w:cs="Calibri"/>
          <w:noProof/>
          <w:szCs w:val="24"/>
        </w:rPr>
      </w:pPr>
      <w:bookmarkStart w:id="247" w:name="_ENREF_29"/>
      <w:r w:rsidRPr="00C3468A">
        <w:rPr>
          <w:rFonts w:ascii="Calibri" w:hAnsi="Calibri" w:cs="Calibri"/>
          <w:noProof/>
          <w:szCs w:val="24"/>
        </w:rPr>
        <w:t>Ricker, W. E. 1980. Causes of the decrease in age and size of chinook salmon (</w:t>
      </w:r>
      <w:r w:rsidRPr="00C3468A">
        <w:rPr>
          <w:rFonts w:ascii="Calibri" w:hAnsi="Calibri" w:cs="Calibri"/>
          <w:i/>
          <w:noProof/>
          <w:szCs w:val="24"/>
        </w:rPr>
        <w:t>Oncorhynchus tshawytscha</w:t>
      </w:r>
      <w:r w:rsidRPr="00C3468A">
        <w:rPr>
          <w:rFonts w:ascii="Calibri" w:hAnsi="Calibri" w:cs="Calibri"/>
          <w:noProof/>
          <w:szCs w:val="24"/>
        </w:rPr>
        <w:t xml:space="preserve">). Canadian Technical Report of Fisheries and Aquatic Sciences </w:t>
      </w:r>
      <w:r w:rsidRPr="00C3468A">
        <w:rPr>
          <w:rFonts w:ascii="Calibri" w:hAnsi="Calibri" w:cs="Calibri"/>
          <w:b/>
          <w:noProof/>
          <w:szCs w:val="24"/>
        </w:rPr>
        <w:t>944</w:t>
      </w:r>
      <w:r w:rsidRPr="00C3468A">
        <w:rPr>
          <w:rFonts w:ascii="Calibri" w:hAnsi="Calibri" w:cs="Calibri"/>
          <w:noProof/>
          <w:szCs w:val="24"/>
        </w:rPr>
        <w:t>:1-25.</w:t>
      </w:r>
      <w:bookmarkEnd w:id="247"/>
    </w:p>
    <w:p w14:paraId="1DAFF701" w14:textId="77777777" w:rsidR="00C3468A" w:rsidRPr="00C3468A" w:rsidRDefault="00C3468A" w:rsidP="00C3468A">
      <w:pPr>
        <w:spacing w:after="0" w:line="240" w:lineRule="auto"/>
        <w:ind w:left="720" w:hanging="720"/>
        <w:rPr>
          <w:rFonts w:ascii="Calibri" w:hAnsi="Calibri" w:cs="Calibri"/>
          <w:noProof/>
          <w:szCs w:val="24"/>
        </w:rPr>
      </w:pPr>
      <w:bookmarkStart w:id="248" w:name="_ENREF_30"/>
      <w:r w:rsidRPr="00C3468A">
        <w:rPr>
          <w:rFonts w:ascii="Calibri" w:hAnsi="Calibri" w:cs="Calibri"/>
          <w:noProof/>
          <w:szCs w:val="24"/>
        </w:rPr>
        <w:t xml:space="preserve">Ricker, W. E. 1981. Changes in the average size and average age of Pacific salmon. Canadian Journal of Fisheries and Aquatic Sciences </w:t>
      </w:r>
      <w:r w:rsidRPr="00C3468A">
        <w:rPr>
          <w:rFonts w:ascii="Calibri" w:hAnsi="Calibri" w:cs="Calibri"/>
          <w:b/>
          <w:noProof/>
          <w:szCs w:val="24"/>
        </w:rPr>
        <w:t>38</w:t>
      </w:r>
      <w:r w:rsidRPr="00C3468A">
        <w:rPr>
          <w:rFonts w:ascii="Calibri" w:hAnsi="Calibri" w:cs="Calibri"/>
          <w:noProof/>
          <w:szCs w:val="24"/>
        </w:rPr>
        <w:t>:1636-1656.</w:t>
      </w:r>
      <w:bookmarkEnd w:id="248"/>
    </w:p>
    <w:p w14:paraId="5C68E18C" w14:textId="77777777" w:rsidR="00C3468A" w:rsidRPr="00C3468A" w:rsidRDefault="00C3468A" w:rsidP="00C3468A">
      <w:pPr>
        <w:spacing w:after="0" w:line="240" w:lineRule="auto"/>
        <w:ind w:left="720" w:hanging="720"/>
        <w:rPr>
          <w:rFonts w:ascii="Calibri" w:hAnsi="Calibri" w:cs="Calibri"/>
          <w:noProof/>
          <w:szCs w:val="24"/>
        </w:rPr>
      </w:pPr>
      <w:bookmarkStart w:id="249" w:name="_ENREF_31"/>
      <w:r w:rsidRPr="00C3468A">
        <w:rPr>
          <w:rFonts w:ascii="Calibri" w:hAnsi="Calibri" w:cs="Calibri"/>
          <w:noProof/>
          <w:szCs w:val="24"/>
        </w:rPr>
        <w:t xml:space="preserve">Ricker, W. E. 1995. Trends in the average size of Pacific salmon in Canadian catches. Canadian Special Publication of Fisheries and Aquatic Sciences </w:t>
      </w:r>
      <w:r w:rsidRPr="00C3468A">
        <w:rPr>
          <w:rFonts w:ascii="Calibri" w:hAnsi="Calibri" w:cs="Calibri"/>
          <w:b/>
          <w:noProof/>
          <w:szCs w:val="24"/>
        </w:rPr>
        <w:t>121</w:t>
      </w:r>
      <w:r w:rsidRPr="00C3468A">
        <w:rPr>
          <w:rFonts w:ascii="Calibri" w:hAnsi="Calibri" w:cs="Calibri"/>
          <w:noProof/>
          <w:szCs w:val="24"/>
        </w:rPr>
        <w:t>:593-602.</w:t>
      </w:r>
      <w:bookmarkEnd w:id="249"/>
    </w:p>
    <w:p w14:paraId="257583B8" w14:textId="77777777" w:rsidR="00C3468A" w:rsidRPr="00C3468A" w:rsidRDefault="00C3468A" w:rsidP="00C3468A">
      <w:pPr>
        <w:spacing w:after="0" w:line="240" w:lineRule="auto"/>
        <w:ind w:left="720" w:hanging="720"/>
        <w:rPr>
          <w:rFonts w:ascii="Calibri" w:hAnsi="Calibri" w:cs="Calibri"/>
          <w:noProof/>
          <w:szCs w:val="24"/>
        </w:rPr>
      </w:pPr>
      <w:bookmarkStart w:id="250" w:name="_ENREF_32"/>
      <w:r w:rsidRPr="00C3468A">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C3468A">
        <w:rPr>
          <w:rFonts w:ascii="Calibri" w:hAnsi="Calibri" w:cs="Calibri"/>
          <w:i/>
          <w:noProof/>
          <w:szCs w:val="24"/>
        </w:rPr>
        <w:t>in</w:t>
      </w:r>
      <w:r w:rsidRPr="00C3468A">
        <w:rPr>
          <w:rFonts w:ascii="Calibri" w:hAnsi="Calibri" w:cs="Calibri"/>
          <w:noProof/>
          <w:szCs w:val="24"/>
        </w:rPr>
        <w:t xml:space="preserve"> R. J. Beamish, editor. The Ocean Ecology of Pacific Salmon and Trout. American Fisheries Society, Bethesda.</w:t>
      </w:r>
      <w:bookmarkEnd w:id="250"/>
    </w:p>
    <w:p w14:paraId="209D0607" w14:textId="77777777" w:rsidR="00C3468A" w:rsidRPr="00C3468A" w:rsidRDefault="00C3468A" w:rsidP="00C3468A">
      <w:pPr>
        <w:spacing w:after="0" w:line="240" w:lineRule="auto"/>
        <w:ind w:left="720" w:hanging="720"/>
        <w:rPr>
          <w:rFonts w:ascii="Calibri" w:hAnsi="Calibri" w:cs="Calibri"/>
          <w:noProof/>
          <w:szCs w:val="24"/>
        </w:rPr>
      </w:pPr>
      <w:bookmarkStart w:id="251" w:name="_ENREF_33"/>
      <w:r w:rsidRPr="00C3468A">
        <w:rPr>
          <w:rFonts w:ascii="Calibri" w:hAnsi="Calibri" w:cs="Calibri"/>
          <w:noProof/>
          <w:szCs w:val="24"/>
        </w:rPr>
        <w:t xml:space="preserve">Rogers, L. A., L. C. Stige, E. M. Olsen, H. Knutsen, K.-S. Chan, and N. C. Stenseth. 2011. Climate and population density drive changes in cod body size throughout a century on the Norwegian coast. Proceedings of the National Academy of Sciences </w:t>
      </w:r>
      <w:r w:rsidRPr="00C3468A">
        <w:rPr>
          <w:rFonts w:ascii="Calibri" w:hAnsi="Calibri" w:cs="Calibri"/>
          <w:b/>
          <w:noProof/>
          <w:szCs w:val="24"/>
        </w:rPr>
        <w:t>108</w:t>
      </w:r>
      <w:r w:rsidRPr="00C3468A">
        <w:rPr>
          <w:rFonts w:ascii="Calibri" w:hAnsi="Calibri" w:cs="Calibri"/>
          <w:noProof/>
          <w:szCs w:val="24"/>
        </w:rPr>
        <w:t>:1961–1966.</w:t>
      </w:r>
      <w:bookmarkEnd w:id="251"/>
    </w:p>
    <w:p w14:paraId="2B10B384" w14:textId="77777777" w:rsidR="00C3468A" w:rsidRPr="00C3468A" w:rsidRDefault="00C3468A" w:rsidP="00C3468A">
      <w:pPr>
        <w:spacing w:after="0" w:line="240" w:lineRule="auto"/>
        <w:ind w:left="720" w:hanging="720"/>
        <w:rPr>
          <w:rFonts w:ascii="Calibri" w:hAnsi="Calibri" w:cs="Calibri"/>
          <w:noProof/>
          <w:szCs w:val="24"/>
        </w:rPr>
      </w:pPr>
      <w:bookmarkStart w:id="252" w:name="_ENREF_34"/>
      <w:r w:rsidRPr="00C3468A">
        <w:rPr>
          <w:rFonts w:ascii="Calibri" w:hAnsi="Calibri" w:cs="Calibri"/>
          <w:noProof/>
          <w:szCs w:val="24"/>
        </w:rPr>
        <w:t>Rohde, J., K. L. Fresh, and T. P. Quinn. 2014. Factors affecting partial migration in Puget Sound Coho Salmon (</w:t>
      </w:r>
      <w:r w:rsidRPr="00C3468A">
        <w:rPr>
          <w:rFonts w:ascii="Calibri" w:hAnsi="Calibri" w:cs="Calibri"/>
          <w:i/>
          <w:noProof/>
          <w:szCs w:val="24"/>
        </w:rPr>
        <w:t>Oncorhynchus kisutch</w:t>
      </w:r>
      <w:r w:rsidRPr="00C3468A">
        <w:rPr>
          <w:rFonts w:ascii="Calibri" w:hAnsi="Calibri" w:cs="Calibri"/>
          <w:noProof/>
          <w:szCs w:val="24"/>
        </w:rPr>
        <w:t xml:space="preserve">). North American Journal of Fisheries Management </w:t>
      </w:r>
      <w:r w:rsidRPr="00C3468A">
        <w:rPr>
          <w:rFonts w:ascii="Calibri" w:hAnsi="Calibri" w:cs="Calibri"/>
          <w:b/>
          <w:noProof/>
          <w:szCs w:val="24"/>
        </w:rPr>
        <w:t>34</w:t>
      </w:r>
      <w:r w:rsidRPr="00C3468A">
        <w:rPr>
          <w:rFonts w:ascii="Calibri" w:hAnsi="Calibri" w:cs="Calibri"/>
          <w:noProof/>
          <w:szCs w:val="24"/>
        </w:rPr>
        <w:t>:559-570.</w:t>
      </w:r>
      <w:bookmarkEnd w:id="252"/>
    </w:p>
    <w:p w14:paraId="5FE9347F" w14:textId="77777777" w:rsidR="00C3468A" w:rsidRPr="00C3468A" w:rsidRDefault="00C3468A" w:rsidP="00C3468A">
      <w:pPr>
        <w:spacing w:after="0" w:line="240" w:lineRule="auto"/>
        <w:ind w:left="720" w:hanging="720"/>
        <w:rPr>
          <w:rFonts w:ascii="Calibri" w:hAnsi="Calibri" w:cs="Calibri"/>
          <w:noProof/>
          <w:szCs w:val="24"/>
        </w:rPr>
      </w:pPr>
      <w:bookmarkStart w:id="253" w:name="_ENREF_35"/>
      <w:r w:rsidRPr="00C3468A">
        <w:rPr>
          <w:rFonts w:ascii="Calibri" w:hAnsi="Calibri" w:cs="Calibri"/>
          <w:noProof/>
          <w:szCs w:val="24"/>
        </w:rPr>
        <w:t xml:space="preserve">Scheuerell, M. D. 2005. Influence of juvenile size on the age at maturity of individually marked wild Chinook salmon. Transactions of the American Fisheries Society </w:t>
      </w:r>
      <w:r w:rsidRPr="00C3468A">
        <w:rPr>
          <w:rFonts w:ascii="Calibri" w:hAnsi="Calibri" w:cs="Calibri"/>
          <w:b/>
          <w:noProof/>
          <w:szCs w:val="24"/>
        </w:rPr>
        <w:t>134</w:t>
      </w:r>
      <w:r w:rsidRPr="00C3468A">
        <w:rPr>
          <w:rFonts w:ascii="Calibri" w:hAnsi="Calibri" w:cs="Calibri"/>
          <w:noProof/>
          <w:szCs w:val="24"/>
        </w:rPr>
        <w:t>:999-1004.</w:t>
      </w:r>
      <w:bookmarkEnd w:id="253"/>
    </w:p>
    <w:p w14:paraId="2E454346" w14:textId="77777777" w:rsidR="00C3468A" w:rsidRPr="00C3468A" w:rsidRDefault="00C3468A" w:rsidP="00C3468A">
      <w:pPr>
        <w:spacing w:after="0" w:line="240" w:lineRule="auto"/>
        <w:ind w:left="720" w:hanging="720"/>
        <w:rPr>
          <w:rFonts w:ascii="Calibri" w:hAnsi="Calibri" w:cs="Calibri"/>
          <w:noProof/>
          <w:szCs w:val="24"/>
        </w:rPr>
      </w:pPr>
      <w:bookmarkStart w:id="254" w:name="_ENREF_36"/>
      <w:r w:rsidRPr="00C3468A">
        <w:rPr>
          <w:rFonts w:ascii="Calibri" w:hAnsi="Calibri" w:cs="Calibri"/>
          <w:noProof/>
          <w:szCs w:val="24"/>
        </w:rPr>
        <w:t xml:space="preserve">Sharpe, D. M. T. and A. P. Hendry. 2009. Life history changes in commercially exploited fish stocks: an analysis of trends across studies. Evolutionary Applications </w:t>
      </w:r>
      <w:r w:rsidRPr="00C3468A">
        <w:rPr>
          <w:rFonts w:ascii="Calibri" w:hAnsi="Calibri" w:cs="Calibri"/>
          <w:b/>
          <w:noProof/>
          <w:szCs w:val="24"/>
        </w:rPr>
        <w:t>2</w:t>
      </w:r>
      <w:r w:rsidRPr="00C3468A">
        <w:rPr>
          <w:rFonts w:ascii="Calibri" w:hAnsi="Calibri" w:cs="Calibri"/>
          <w:noProof/>
          <w:szCs w:val="24"/>
        </w:rPr>
        <w:t>:260-275.</w:t>
      </w:r>
      <w:bookmarkEnd w:id="254"/>
    </w:p>
    <w:p w14:paraId="599A09AC" w14:textId="77777777" w:rsidR="00C3468A" w:rsidRPr="00C3468A" w:rsidRDefault="00C3468A" w:rsidP="00C3468A">
      <w:pPr>
        <w:spacing w:after="0" w:line="240" w:lineRule="auto"/>
        <w:ind w:left="720" w:hanging="720"/>
        <w:rPr>
          <w:rFonts w:ascii="Calibri" w:hAnsi="Calibri" w:cs="Calibri"/>
          <w:noProof/>
          <w:szCs w:val="24"/>
        </w:rPr>
      </w:pPr>
      <w:bookmarkStart w:id="255" w:name="_ENREF_37"/>
      <w:r w:rsidRPr="00C3468A">
        <w:rPr>
          <w:rFonts w:ascii="Calibri" w:hAnsi="Calibri" w:cs="Calibri"/>
          <w:noProof/>
          <w:szCs w:val="24"/>
        </w:rPr>
        <w:t>Shearer, W. M. 1990. The Atlantic salmon (</w:t>
      </w:r>
      <w:r w:rsidRPr="00C3468A">
        <w:rPr>
          <w:rFonts w:ascii="Calibri" w:hAnsi="Calibri" w:cs="Calibri"/>
          <w:i/>
          <w:noProof/>
          <w:szCs w:val="24"/>
        </w:rPr>
        <w:t>Salmo salar</w:t>
      </w:r>
      <w:r w:rsidRPr="00C3468A">
        <w:rPr>
          <w:rFonts w:ascii="Calibri" w:hAnsi="Calibri" w:cs="Calibri"/>
          <w:noProof/>
          <w:szCs w:val="24"/>
        </w:rPr>
        <w:t xml:space="preserve"> L.) of the North Esk with particular reference to the relationship between river and sea age and time of return to home waters. Fisheries Research </w:t>
      </w:r>
      <w:r w:rsidRPr="00C3468A">
        <w:rPr>
          <w:rFonts w:ascii="Calibri" w:hAnsi="Calibri" w:cs="Calibri"/>
          <w:b/>
          <w:noProof/>
          <w:szCs w:val="24"/>
        </w:rPr>
        <w:t>10</w:t>
      </w:r>
      <w:r w:rsidRPr="00C3468A">
        <w:rPr>
          <w:rFonts w:ascii="Calibri" w:hAnsi="Calibri" w:cs="Calibri"/>
          <w:noProof/>
          <w:szCs w:val="24"/>
        </w:rPr>
        <w:t>:93-123.</w:t>
      </w:r>
      <w:bookmarkEnd w:id="255"/>
    </w:p>
    <w:p w14:paraId="218931F3" w14:textId="77777777" w:rsidR="00C3468A" w:rsidRPr="00C3468A" w:rsidRDefault="00C3468A" w:rsidP="00C3468A">
      <w:pPr>
        <w:spacing w:after="0" w:line="240" w:lineRule="auto"/>
        <w:ind w:left="720" w:hanging="720"/>
        <w:rPr>
          <w:rFonts w:ascii="Calibri" w:hAnsi="Calibri" w:cs="Calibri"/>
          <w:noProof/>
          <w:szCs w:val="24"/>
        </w:rPr>
      </w:pPr>
      <w:bookmarkStart w:id="256" w:name="_ENREF_38"/>
      <w:r w:rsidRPr="00C3468A">
        <w:rPr>
          <w:rFonts w:ascii="Calibri" w:hAnsi="Calibri" w:cs="Calibri"/>
          <w:noProof/>
          <w:szCs w:val="24"/>
        </w:rPr>
        <w:lastRenderedPageBreak/>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C3468A">
        <w:rPr>
          <w:rFonts w:ascii="Calibri" w:hAnsi="Calibri" w:cs="Calibri"/>
          <w:b/>
          <w:noProof/>
          <w:szCs w:val="24"/>
        </w:rPr>
        <w:t>76</w:t>
      </w:r>
      <w:r w:rsidRPr="00C3468A">
        <w:rPr>
          <w:rFonts w:ascii="Calibri" w:hAnsi="Calibri" w:cs="Calibri"/>
          <w:noProof/>
          <w:szCs w:val="24"/>
        </w:rPr>
        <w:t>:95-108.</w:t>
      </w:r>
      <w:bookmarkEnd w:id="256"/>
    </w:p>
    <w:p w14:paraId="74C34DCE" w14:textId="77777777" w:rsidR="00C3468A" w:rsidRPr="00C3468A" w:rsidRDefault="00C3468A" w:rsidP="00C3468A">
      <w:pPr>
        <w:spacing w:after="0" w:line="240" w:lineRule="auto"/>
        <w:ind w:left="720" w:hanging="720"/>
        <w:rPr>
          <w:rFonts w:ascii="Calibri" w:hAnsi="Calibri" w:cs="Calibri"/>
          <w:noProof/>
          <w:szCs w:val="24"/>
        </w:rPr>
      </w:pPr>
      <w:bookmarkStart w:id="257" w:name="_ENREF_39"/>
      <w:r w:rsidRPr="00C3468A">
        <w:rPr>
          <w:rFonts w:ascii="Calibri" w:hAnsi="Calibri" w:cs="Calibri"/>
          <w:noProof/>
          <w:szCs w:val="24"/>
        </w:rPr>
        <w:t xml:space="preserve">Summers, D. W. 1995. Long-term changes in the sea-age at maturity and seasonal time of return of salmon, </w:t>
      </w:r>
      <w:r w:rsidRPr="00C3468A">
        <w:rPr>
          <w:rFonts w:ascii="Calibri" w:hAnsi="Calibri" w:cs="Calibri"/>
          <w:i/>
          <w:noProof/>
          <w:szCs w:val="24"/>
        </w:rPr>
        <w:t>Salmo salar</w:t>
      </w:r>
      <w:r w:rsidRPr="00C3468A">
        <w:rPr>
          <w:rFonts w:ascii="Calibri" w:hAnsi="Calibri" w:cs="Calibri"/>
          <w:noProof/>
          <w:szCs w:val="24"/>
        </w:rPr>
        <w:t xml:space="preserve"> L., to Scottish rivers. Fisheries Management and Ecology </w:t>
      </w:r>
      <w:r w:rsidRPr="00C3468A">
        <w:rPr>
          <w:rFonts w:ascii="Calibri" w:hAnsi="Calibri" w:cs="Calibri"/>
          <w:b/>
          <w:noProof/>
          <w:szCs w:val="24"/>
        </w:rPr>
        <w:t>2</w:t>
      </w:r>
      <w:r w:rsidRPr="00C3468A">
        <w:rPr>
          <w:rFonts w:ascii="Calibri" w:hAnsi="Calibri" w:cs="Calibri"/>
          <w:noProof/>
          <w:szCs w:val="24"/>
        </w:rPr>
        <w:t>:147-155.</w:t>
      </w:r>
      <w:bookmarkEnd w:id="257"/>
    </w:p>
    <w:p w14:paraId="7A598D8D" w14:textId="77777777" w:rsidR="00C3468A" w:rsidRPr="00C3468A" w:rsidRDefault="00C3468A" w:rsidP="00C3468A">
      <w:pPr>
        <w:spacing w:after="0" w:line="240" w:lineRule="auto"/>
        <w:ind w:left="720" w:hanging="720"/>
        <w:rPr>
          <w:rFonts w:ascii="Calibri" w:hAnsi="Calibri" w:cs="Calibri"/>
          <w:noProof/>
          <w:szCs w:val="24"/>
        </w:rPr>
      </w:pPr>
      <w:bookmarkStart w:id="258" w:name="_ENREF_40"/>
      <w:r w:rsidRPr="00C3468A">
        <w:rPr>
          <w:rFonts w:ascii="Calibri" w:hAnsi="Calibri" w:cs="Calibri"/>
          <w:noProof/>
          <w:szCs w:val="24"/>
        </w:rPr>
        <w:t xml:space="preserve">Swain, D. P., A. F. Sinclair, and J. M. Hanson. 2007. Evolutionary response to size-selective mortality in an exploited fish population. Proceedings of the Royal Society B </w:t>
      </w:r>
      <w:r w:rsidRPr="00C3468A">
        <w:rPr>
          <w:rFonts w:ascii="Calibri" w:hAnsi="Calibri" w:cs="Calibri"/>
          <w:b/>
          <w:noProof/>
          <w:szCs w:val="24"/>
        </w:rPr>
        <w:t>274</w:t>
      </w:r>
      <w:r w:rsidRPr="00C3468A">
        <w:rPr>
          <w:rFonts w:ascii="Calibri" w:hAnsi="Calibri" w:cs="Calibri"/>
          <w:noProof/>
          <w:szCs w:val="24"/>
        </w:rPr>
        <w:t>:1015-1022.</w:t>
      </w:r>
      <w:bookmarkEnd w:id="258"/>
    </w:p>
    <w:p w14:paraId="29CBC26C" w14:textId="77777777" w:rsidR="00C3468A" w:rsidRPr="00C3468A" w:rsidRDefault="00C3468A" w:rsidP="00C3468A">
      <w:pPr>
        <w:spacing w:after="0" w:line="240" w:lineRule="auto"/>
        <w:ind w:left="720" w:hanging="720"/>
        <w:rPr>
          <w:rFonts w:ascii="Calibri" w:hAnsi="Calibri" w:cs="Calibri"/>
          <w:noProof/>
          <w:szCs w:val="24"/>
        </w:rPr>
      </w:pPr>
      <w:bookmarkStart w:id="259" w:name="_ENREF_41"/>
      <w:r w:rsidRPr="00C3468A">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C3468A">
        <w:rPr>
          <w:rFonts w:ascii="Calibri" w:hAnsi="Calibri" w:cs="Calibri"/>
          <w:b/>
          <w:noProof/>
          <w:szCs w:val="24"/>
        </w:rPr>
        <w:t>140</w:t>
      </w:r>
      <w:r w:rsidRPr="00C3468A">
        <w:rPr>
          <w:rFonts w:ascii="Calibri" w:hAnsi="Calibri" w:cs="Calibri"/>
          <w:noProof/>
          <w:szCs w:val="24"/>
        </w:rPr>
        <w:t>:367–373.</w:t>
      </w:r>
      <w:bookmarkEnd w:id="259"/>
    </w:p>
    <w:p w14:paraId="1A87F239" w14:textId="77777777" w:rsidR="00C3468A" w:rsidRPr="00C3468A" w:rsidRDefault="00C3468A" w:rsidP="00C3468A">
      <w:pPr>
        <w:spacing w:after="0" w:line="240" w:lineRule="auto"/>
        <w:ind w:left="720" w:hanging="720"/>
        <w:rPr>
          <w:rFonts w:ascii="Calibri" w:hAnsi="Calibri" w:cs="Calibri"/>
          <w:noProof/>
          <w:szCs w:val="24"/>
        </w:rPr>
      </w:pPr>
      <w:bookmarkStart w:id="260" w:name="_ENREF_42"/>
      <w:r w:rsidRPr="00C3468A">
        <w:rPr>
          <w:rFonts w:ascii="Calibri" w:hAnsi="Calibri" w:cs="Calibri"/>
          <w:noProof/>
          <w:szCs w:val="24"/>
        </w:rPr>
        <w:t xml:space="preserve">Weitkamp, L. 2012. Marine distributions of coho and Chinook salmon inferred from coded wire tag recoveries. American Fisheries Society Symposium </w:t>
      </w:r>
      <w:r w:rsidRPr="00C3468A">
        <w:rPr>
          <w:rFonts w:ascii="Calibri" w:hAnsi="Calibri" w:cs="Calibri"/>
          <w:b/>
          <w:noProof/>
          <w:szCs w:val="24"/>
        </w:rPr>
        <w:t>76</w:t>
      </w:r>
      <w:r w:rsidRPr="00C3468A">
        <w:rPr>
          <w:rFonts w:ascii="Calibri" w:hAnsi="Calibri" w:cs="Calibri"/>
          <w:noProof/>
          <w:szCs w:val="24"/>
        </w:rPr>
        <w:t>:191-214.</w:t>
      </w:r>
      <w:bookmarkEnd w:id="260"/>
    </w:p>
    <w:p w14:paraId="5A4F3A45" w14:textId="77777777" w:rsidR="00C3468A" w:rsidRPr="00C3468A" w:rsidRDefault="00C3468A" w:rsidP="00C3468A">
      <w:pPr>
        <w:spacing w:after="0" w:line="240" w:lineRule="auto"/>
        <w:ind w:left="720" w:hanging="720"/>
        <w:rPr>
          <w:rFonts w:ascii="Calibri" w:hAnsi="Calibri" w:cs="Calibri"/>
          <w:noProof/>
          <w:szCs w:val="24"/>
        </w:rPr>
      </w:pPr>
      <w:bookmarkStart w:id="261" w:name="_ENREF_43"/>
      <w:r w:rsidRPr="00C3468A">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C3468A">
        <w:rPr>
          <w:rFonts w:ascii="Calibri" w:hAnsi="Calibri" w:cs="Calibri"/>
          <w:b/>
          <w:noProof/>
          <w:szCs w:val="24"/>
        </w:rPr>
        <w:t>139</w:t>
      </w:r>
      <w:r w:rsidRPr="00C3468A">
        <w:rPr>
          <w:rFonts w:ascii="Calibri" w:hAnsi="Calibri" w:cs="Calibri"/>
          <w:noProof/>
          <w:szCs w:val="24"/>
        </w:rPr>
        <w:t>:147-170.</w:t>
      </w:r>
      <w:bookmarkEnd w:id="261"/>
    </w:p>
    <w:p w14:paraId="76CE94D8" w14:textId="77777777" w:rsidR="00C3468A" w:rsidRPr="00C3468A" w:rsidRDefault="00C3468A" w:rsidP="00C3468A">
      <w:pPr>
        <w:spacing w:line="240" w:lineRule="auto"/>
        <w:ind w:left="720" w:hanging="720"/>
        <w:rPr>
          <w:rFonts w:ascii="Calibri" w:hAnsi="Calibri" w:cs="Calibri"/>
          <w:noProof/>
          <w:szCs w:val="24"/>
        </w:rPr>
      </w:pPr>
      <w:bookmarkStart w:id="262" w:name="_ENREF_44"/>
      <w:r w:rsidRPr="00C3468A">
        <w:rPr>
          <w:rFonts w:ascii="Calibri" w:hAnsi="Calibri" w:cs="Calibri"/>
          <w:noProof/>
          <w:szCs w:val="24"/>
        </w:rPr>
        <w:t>Whitman, R. P. 1987. An analysis of smoltification indices in fall chinook salmon (</w:t>
      </w:r>
      <w:r w:rsidRPr="00C3468A">
        <w:rPr>
          <w:rFonts w:ascii="Calibri" w:hAnsi="Calibri" w:cs="Calibri"/>
          <w:i/>
          <w:noProof/>
          <w:szCs w:val="24"/>
        </w:rPr>
        <w:t>Oncorhynchus tshawytscha</w:t>
      </w:r>
      <w:r w:rsidRPr="00C3468A">
        <w:rPr>
          <w:rFonts w:ascii="Calibri" w:hAnsi="Calibri" w:cs="Calibri"/>
          <w:noProof/>
          <w:szCs w:val="24"/>
        </w:rPr>
        <w:t>). University of Washington, Seattle.</w:t>
      </w:r>
      <w:bookmarkEnd w:id="262"/>
    </w:p>
    <w:p w14:paraId="2BF9E42A" w14:textId="116BFCD1" w:rsidR="00C3468A" w:rsidRDefault="00C3468A" w:rsidP="00C3468A">
      <w:pPr>
        <w:spacing w:line="240" w:lineRule="auto"/>
        <w:rPr>
          <w:rFonts w:ascii="Calibri" w:hAnsi="Calibri" w:cs="Calibri"/>
          <w:noProof/>
          <w:szCs w:val="24"/>
        </w:rPr>
      </w:pPr>
    </w:p>
    <w:p w14:paraId="0CC6CA95" w14:textId="6072B796"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rsidSect="00004849">
      <w:pgSz w:w="12240" w:h="15840"/>
      <w:pgMar w:top="1440" w:right="1440" w:bottom="1440" w:left="1440" w:header="720" w:footer="720" w:gutter="0"/>
      <w:lnNumType w:countBy="1" w:restart="continuous"/>
      <w:cols w:space="720"/>
      <w:docGrid w:linePitch="360"/>
      <w:sectPrChange w:id="263" w:author="Mark Scheuerell" w:date="2021-09-17T05:50:00Z">
        <w:sectPr w:rsidR="00F06CA9" w:rsidRPr="00E10DA2" w:rsidSect="00004849">
          <w:pgMar w:top="1440" w:right="1440" w:bottom="1440" w:left="1440" w:header="720" w:footer="720" w:gutter="0"/>
          <w:lnNumType w:countBy="0" w:restart="newPage"/>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Losee, James P (DFW)" w:date="2021-09-06T08:58:00Z" w:initials="LJP(">
    <w:p w14:paraId="401F4815" w14:textId="46726D6D" w:rsidR="00FA3121" w:rsidRDefault="00FA3121">
      <w:pPr>
        <w:pStyle w:val="CommentText"/>
      </w:pPr>
      <w:r>
        <w:rPr>
          <w:rStyle w:val="CommentReference"/>
        </w:rPr>
        <w:annotationRef/>
      </w:r>
      <w:r>
        <w:t xml:space="preserve">I think in the abstract and final paragraph of paper we need to highlight that this is the only time series of chinook size for a resident (inland sea) population of Chinook </w:t>
      </w:r>
      <w:proofErr w:type="gramStart"/>
      <w:r>
        <w:t>salmon</w:t>
      </w:r>
      <w:proofErr w:type="gramEnd"/>
      <w:r>
        <w:t xml:space="preserve"> but I had trouble figuring out how to get it in there.  </w:t>
      </w:r>
    </w:p>
  </w:comment>
  <w:comment w:id="37" w:author="Losee, James P (DFW)" w:date="2021-09-05T20:16:00Z" w:initials="LJP(">
    <w:p w14:paraId="5424D67E" w14:textId="78134984" w:rsidR="009E56D3" w:rsidRDefault="009E56D3">
      <w:pPr>
        <w:pStyle w:val="CommentText"/>
      </w:pPr>
      <w:r>
        <w:rPr>
          <w:rStyle w:val="CommentReference"/>
        </w:rPr>
        <w:annotationRef/>
      </w:r>
      <w:r>
        <w:t xml:space="preserve">This list of factors does not include size selection from predators (Ohlberger et al. </w:t>
      </w:r>
      <w:proofErr w:type="gramStart"/>
      <w:r>
        <w:t>2018 )</w:t>
      </w:r>
      <w:proofErr w:type="gramEnd"/>
      <w:r>
        <w:t xml:space="preserve"> or life history differences “resident vs. migratory” (</w:t>
      </w:r>
      <w:proofErr w:type="spellStart"/>
      <w:r w:rsidR="005A3515">
        <w:t>chamberlin</w:t>
      </w:r>
      <w:proofErr w:type="spellEnd"/>
      <w:r w:rsidR="005A3515">
        <w:t xml:space="preserve"> et al. 2011,</w:t>
      </w:r>
      <w:r>
        <w:t xml:space="preserve">our paper in review).  </w:t>
      </w:r>
    </w:p>
  </w:comment>
  <w:comment w:id="50" w:author="Losee, James P (DFW)" w:date="2021-09-05T20:30:00Z" w:initials="LJP(">
    <w:p w14:paraId="305FD781" w14:textId="70848AB5" w:rsidR="002D4EFE" w:rsidRDefault="002D4EFE">
      <w:pPr>
        <w:pStyle w:val="CommentText"/>
      </w:pPr>
      <w:r>
        <w:rPr>
          <w:rStyle w:val="CommentReference"/>
        </w:rPr>
        <w:annotationRef/>
      </w:r>
      <w:r>
        <w:t>I really like this part.</w:t>
      </w:r>
    </w:p>
  </w:comment>
  <w:comment w:id="62" w:author="Losee, James P (DFW)" w:date="2021-09-06T07:24:00Z" w:initials="LJP(">
    <w:p w14:paraId="4792319B" w14:textId="08A778C0" w:rsidR="005A3515" w:rsidRDefault="005A3515">
      <w:pPr>
        <w:pStyle w:val="CommentText"/>
      </w:pPr>
      <w:r>
        <w:rPr>
          <w:rStyle w:val="CommentReference"/>
        </w:rPr>
        <w:annotationRef/>
      </w:r>
      <w:r>
        <w:t xml:space="preserve">It may be more </w:t>
      </w:r>
      <w:proofErr w:type="spellStart"/>
      <w:r>
        <w:t>approprirate</w:t>
      </w:r>
      <w:proofErr w:type="spellEnd"/>
      <w:r>
        <w:t xml:space="preserve"> to cite RMIS database here.  That said, it then may lead the reviewers to request methods associated with RMIS query.</w:t>
      </w:r>
    </w:p>
  </w:comment>
  <w:comment w:id="82" w:author="Losee, James P (DFW)" w:date="2021-09-06T07:42:00Z" w:initials="LJP(">
    <w:p w14:paraId="24A6D524" w14:textId="55EC69E5" w:rsidR="00C47292" w:rsidRDefault="00C47292">
      <w:pPr>
        <w:pStyle w:val="CommentText"/>
      </w:pPr>
      <w:r>
        <w:rPr>
          <w:rStyle w:val="CommentReference"/>
        </w:rPr>
        <w:annotationRef/>
      </w:r>
      <w:r>
        <w:t>This confused me as it relates to the pervious sentence omitting 2010 and 13’.</w:t>
      </w:r>
    </w:p>
  </w:comment>
  <w:comment w:id="116" w:author="Losee, James P (DFW)" w:date="2021-09-06T07:53:00Z" w:initials="LJP(">
    <w:p w14:paraId="515D77E2" w14:textId="62D12C10" w:rsidR="006F09CB" w:rsidRDefault="006F09CB">
      <w:pPr>
        <w:pStyle w:val="CommentText"/>
      </w:pPr>
      <w:r>
        <w:rPr>
          <w:rStyle w:val="CommentReference"/>
        </w:rPr>
        <w:annotationRef/>
      </w:r>
      <w:r>
        <w:t xml:space="preserve">I thought it may be nice to state the overall decline from top 5 fish then shift to </w:t>
      </w:r>
      <w:r w:rsidR="000B05D9">
        <w:t>results</w:t>
      </w:r>
      <w:r>
        <w:t xml:space="preserve"> showing a more complex pattern of highs and lows</w:t>
      </w:r>
      <w:r w:rsidR="000B05D9">
        <w:t xml:space="preserve"> but this may have </w:t>
      </w:r>
      <w:proofErr w:type="spellStart"/>
      <w:r w:rsidR="000B05D9">
        <w:t>lead</w:t>
      </w:r>
      <w:proofErr w:type="spellEnd"/>
      <w:r w:rsidR="000B05D9">
        <w:t xml:space="preserve"> to things jumping around a bit in </w:t>
      </w:r>
      <w:proofErr w:type="gramStart"/>
      <w:r w:rsidR="000B05D9">
        <w:t>results.</w:t>
      </w:r>
      <w:r>
        <w:t>.</w:t>
      </w:r>
      <w:proofErr w:type="gramEnd"/>
      <w:r>
        <w:t xml:space="preserve">  </w:t>
      </w:r>
    </w:p>
  </w:comment>
  <w:comment w:id="128" w:author="Losee, James P (DFW)" w:date="2021-09-06T08:44:00Z" w:initials="LJP(">
    <w:p w14:paraId="0D944326" w14:textId="1323C002" w:rsidR="000B05D9" w:rsidRDefault="000B05D9">
      <w:pPr>
        <w:pStyle w:val="CommentText"/>
      </w:pPr>
      <w:r>
        <w:rPr>
          <w:rStyle w:val="CommentReference"/>
        </w:rPr>
        <w:annotationRef/>
      </w:r>
      <w:r>
        <w:t xml:space="preserve">I’m feeling now like this should not be supplementary but rather a Figure 3 or 4.  </w:t>
      </w:r>
    </w:p>
  </w:comment>
  <w:comment w:id="192" w:author="Losee, James P (DFW)" w:date="2021-09-06T08:57:00Z" w:initials="LJP(">
    <w:p w14:paraId="50A389C2" w14:textId="06F51829" w:rsidR="005E15C0" w:rsidRDefault="005E15C0">
      <w:pPr>
        <w:pStyle w:val="CommentText"/>
      </w:pPr>
      <w:r>
        <w:rPr>
          <w:rStyle w:val="CommentReference"/>
        </w:rPr>
        <w:annotationRef/>
      </w:r>
      <w:r>
        <w:t xml:space="preserve">I think in this paragraph and in the </w:t>
      </w:r>
      <w:proofErr w:type="gramStart"/>
      <w:r>
        <w:t>abstract</w:t>
      </w:r>
      <w:proofErr w:type="gramEnd"/>
      <w:r>
        <w:t xml:space="preserve"> we need to highlight that </w:t>
      </w:r>
      <w:r w:rsidR="00FA3121">
        <w:t>this is the only time series of chinook size for a resident (inland sea) population of Chinook salmon.</w:t>
      </w:r>
    </w:p>
  </w:comment>
  <w:comment w:id="193" w:author="Mark Scheuerell" w:date="2021-09-17T06:31:00Z" w:initials="MDS">
    <w:p w14:paraId="2D3F6B94" w14:textId="3CEDF59A" w:rsidR="00C37BC0" w:rsidRDefault="00C37BC0">
      <w:pPr>
        <w:pStyle w:val="CommentText"/>
      </w:pPr>
      <w:r>
        <w:rPr>
          <w:rStyle w:val="CommentReference"/>
        </w:rPr>
        <w:annotationRef/>
      </w:r>
      <w:r>
        <w:t>I agree.</w:t>
      </w:r>
    </w:p>
  </w:comment>
  <w:comment w:id="212" w:author="Losee, James P (DFW)" w:date="2021-09-06T07:51:00Z" w:initials="LJP(">
    <w:p w14:paraId="3AACF664" w14:textId="1CFA8217" w:rsidR="006F09CB" w:rsidRDefault="006F09CB">
      <w:pPr>
        <w:pStyle w:val="CommentText"/>
      </w:pPr>
      <w:r>
        <w:rPr>
          <w:rStyle w:val="CommentReference"/>
        </w:rPr>
        <w:annotationRef/>
      </w:r>
      <w:r>
        <w:t xml:space="preserve">Switched </w:t>
      </w:r>
      <w:proofErr w:type="spellStart"/>
      <w:r>
        <w:t>em</w:t>
      </w:r>
      <w:proofErr w:type="spellEnd"/>
      <w:r>
        <w:t xml:space="preserve"> to be top to bottom to match figure 4 description.</w:t>
      </w:r>
    </w:p>
  </w:comment>
  <w:comment w:id="216" w:author="Losee, James P (DFW)" w:date="2021-09-06T08:39:00Z" w:initials="LJP(">
    <w:p w14:paraId="6A3D683D" w14:textId="02B86A35" w:rsidR="000B05D9" w:rsidRDefault="000B05D9">
      <w:pPr>
        <w:pStyle w:val="CommentText"/>
      </w:pPr>
      <w:r>
        <w:rPr>
          <w:rStyle w:val="CommentReference"/>
        </w:rPr>
        <w:annotationRef/>
      </w:r>
      <w:r>
        <w:t>Change y axis to mean “mass”</w:t>
      </w:r>
    </w:p>
  </w:comment>
  <w:comment w:id="218" w:author="Losee, James P (DFW)" w:date="2021-09-06T08:40:00Z" w:initials="LJP(">
    <w:p w14:paraId="6F688704" w14:textId="29224390" w:rsidR="000B05D9" w:rsidRDefault="000B05D9">
      <w:pPr>
        <w:pStyle w:val="CommentText"/>
      </w:pPr>
      <w:r>
        <w:rPr>
          <w:rStyle w:val="CommentReference"/>
        </w:rPr>
        <w:annotationRef/>
      </w:r>
      <w:r>
        <w:t xml:space="preserve">Y </w:t>
      </w:r>
      <w:proofErr w:type="gramStart"/>
      <w:r>
        <w:t>axis</w:t>
      </w:r>
      <w:proofErr w:type="gramEnd"/>
      <w:r>
        <w:t xml:space="preserve"> change to mean “mass”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01F4815" w15:done="0"/>
  <w15:commentEx w15:paraId="5424D67E" w15:done="0"/>
  <w15:commentEx w15:paraId="305FD781" w15:done="0"/>
  <w15:commentEx w15:paraId="4792319B" w15:done="0"/>
  <w15:commentEx w15:paraId="24A6D524" w15:done="0"/>
  <w15:commentEx w15:paraId="515D77E2" w15:done="0"/>
  <w15:commentEx w15:paraId="0D944326" w15:done="0"/>
  <w15:commentEx w15:paraId="50A389C2" w15:done="0"/>
  <w15:commentEx w15:paraId="2D3F6B94" w15:paraIdParent="50A389C2" w15:done="0"/>
  <w15:commentEx w15:paraId="3AACF664" w15:done="0"/>
  <w15:commentEx w15:paraId="6A3D683D" w15:done="0"/>
  <w15:commentEx w15:paraId="6F688704"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E056C6" w16cex:dateUtc="2021-09-06T15:58:00Z"/>
  <w16cex:commentExtensible w16cex:durableId="24DFA438" w16cex:dateUtc="2021-09-06T03:16:00Z"/>
  <w16cex:commentExtensible w16cex:durableId="24DFA77A" w16cex:dateUtc="2021-09-06T03:30:00Z"/>
  <w16cex:commentExtensible w16cex:durableId="24E0409D" w16cex:dateUtc="2021-09-06T14:24:00Z"/>
  <w16cex:commentExtensible w16cex:durableId="24E044FF" w16cex:dateUtc="2021-09-06T14:42:00Z"/>
  <w16cex:commentExtensible w16cex:durableId="24E04794" w16cex:dateUtc="2021-09-06T14:53:00Z"/>
  <w16cex:commentExtensible w16cex:durableId="24E05358" w16cex:dateUtc="2021-09-06T15:44:00Z"/>
  <w16cex:commentExtensible w16cex:durableId="24E0568E" w16cex:dateUtc="2021-09-06T15:57:00Z"/>
  <w16cex:commentExtensible w16cex:durableId="24EEB4CA" w16cex:dateUtc="2021-09-17T13:31:00Z"/>
  <w16cex:commentExtensible w16cex:durableId="24E0471B" w16cex:dateUtc="2021-09-06T14:51:00Z"/>
  <w16cex:commentExtensible w16cex:durableId="24E05232" w16cex:dateUtc="2021-09-06T15:39:00Z"/>
  <w16cex:commentExtensible w16cex:durableId="24E05273" w16cex:dateUtc="2021-09-06T15:4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01F4815" w16cid:durableId="24E056C6"/>
  <w16cid:commentId w16cid:paraId="5424D67E" w16cid:durableId="24DFA438"/>
  <w16cid:commentId w16cid:paraId="305FD781" w16cid:durableId="24DFA77A"/>
  <w16cid:commentId w16cid:paraId="4792319B" w16cid:durableId="24E0409D"/>
  <w16cid:commentId w16cid:paraId="24A6D524" w16cid:durableId="24E044FF"/>
  <w16cid:commentId w16cid:paraId="515D77E2" w16cid:durableId="24E04794"/>
  <w16cid:commentId w16cid:paraId="0D944326" w16cid:durableId="24E05358"/>
  <w16cid:commentId w16cid:paraId="50A389C2" w16cid:durableId="24E0568E"/>
  <w16cid:commentId w16cid:paraId="2D3F6B94" w16cid:durableId="24EEB4CA"/>
  <w16cid:commentId w16cid:paraId="3AACF664" w16cid:durableId="24E0471B"/>
  <w16cid:commentId w16cid:paraId="6A3D683D" w16cid:durableId="24E05232"/>
  <w16cid:commentId w16cid:paraId="6F688704" w16cid:durableId="24E0527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55BDF7" w14:textId="77777777" w:rsidR="009C6D45" w:rsidRDefault="009C6D45" w:rsidP="00456F98">
      <w:pPr>
        <w:spacing w:after="0" w:line="240" w:lineRule="auto"/>
      </w:pPr>
      <w:r>
        <w:separator/>
      </w:r>
    </w:p>
  </w:endnote>
  <w:endnote w:type="continuationSeparator" w:id="0">
    <w:p w14:paraId="5C0D9385" w14:textId="77777777" w:rsidR="009C6D45" w:rsidRDefault="009C6D45"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604020202020204"/>
    <w:charset w:val="00"/>
    <w:family w:val="swiss"/>
    <w:pitch w:val="variable"/>
    <w:sig w:usb0="E4002EFF" w:usb1="C000E47F" w:usb2="00000009" w:usb3="00000000" w:csb0="000001FF" w:csb1="00000000"/>
  </w:font>
  <w:font w:name="Lato-Regular">
    <w:altName w:val="Segoe UI"/>
    <w:panose1 w:val="020B0604020202020204"/>
    <w:charset w:val="00"/>
    <w:family w:val="swiss"/>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582C07" w14:textId="77777777" w:rsidR="009C6D45" w:rsidRDefault="009C6D45" w:rsidP="00456F98">
      <w:pPr>
        <w:spacing w:after="0" w:line="240" w:lineRule="auto"/>
      </w:pPr>
      <w:r>
        <w:separator/>
      </w:r>
    </w:p>
  </w:footnote>
  <w:footnote w:type="continuationSeparator" w:id="0">
    <w:p w14:paraId="5E986B91" w14:textId="77777777" w:rsidR="009C6D45" w:rsidRDefault="009C6D45"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02603681"/>
      <w:docPartObj>
        <w:docPartGallery w:val="Page Numbers (Top of Page)"/>
        <w:docPartUnique/>
      </w:docPartObj>
    </w:sdtPr>
    <w:sdtEndPr>
      <w:rPr>
        <w:noProof/>
      </w:rPr>
    </w:sdtEndPr>
    <w:sdtContent>
      <w:p w14:paraId="4102D667" w14:textId="262F925B" w:rsidR="009E56D3" w:rsidRDefault="009E56D3">
        <w:pPr>
          <w:pStyle w:val="Header"/>
          <w:jc w:val="right"/>
        </w:pPr>
        <w:r>
          <w:fldChar w:fldCharType="begin"/>
        </w:r>
        <w:r>
          <w:instrText xml:space="preserve"> PAGE   \* MERGEFORMAT </w:instrText>
        </w:r>
        <w:r>
          <w:fldChar w:fldCharType="separate"/>
        </w:r>
        <w:r>
          <w:rPr>
            <w:noProof/>
          </w:rPr>
          <w:t>7</w:t>
        </w:r>
        <w:r>
          <w:rPr>
            <w:noProof/>
          </w:rPr>
          <w:fldChar w:fldCharType="end"/>
        </w:r>
      </w:p>
    </w:sdtContent>
  </w:sdt>
  <w:p w14:paraId="24E804C9" w14:textId="77777777" w:rsidR="009E56D3" w:rsidRDefault="009E56D3">
    <w:pPr>
      <w:pStyle w:val="Header"/>
    </w:pPr>
  </w:p>
</w:hdr>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Losee, James P (DFW)">
    <w15:presenceInfo w15:providerId="AD" w15:userId="S::James.Losee@dfw.wa.gov::c6026b71-6973-44ea-883b-1cccb07a287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trackRevision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80&lt;/item&gt;&lt;item&gt;2793&lt;/item&gt;&lt;item&gt;2807&lt;/item&gt;&lt;item&gt;2833&lt;/item&gt;&lt;item&gt;3008&lt;/item&gt;&lt;item&gt;3009&lt;/item&gt;&lt;item&gt;3053&lt;/item&gt;&lt;item&gt;3369&lt;/item&gt;&lt;item&gt;3422&lt;/item&gt;&lt;item&gt;3423&lt;/item&gt;&lt;item&gt;3462&lt;/item&gt;&lt;item&gt;3553&lt;/item&gt;&lt;item&gt;3857&lt;/item&gt;&lt;item&gt;4078&lt;/item&gt;&lt;item&gt;4126&lt;/item&gt;&lt;item&gt;4377&lt;/item&gt;&lt;item&gt;4410&lt;/item&gt;&lt;item&gt;4874&lt;/item&gt;&lt;item&gt;4876&lt;/item&gt;&lt;item&gt;5023&lt;/item&gt;&lt;item&gt;5024&lt;/item&gt;&lt;item&gt;5049&lt;/item&gt;&lt;item&gt;5712&lt;/item&gt;&lt;item&gt;5747&lt;/item&gt;&lt;item&gt;5818&lt;/item&gt;&lt;item&gt;5868&lt;/item&gt;&lt;item&gt;5883&lt;/item&gt;&lt;item&gt;5939&lt;/item&gt;&lt;item&gt;6065&lt;/item&gt;&lt;item&gt;6281&lt;/item&gt;&lt;item&gt;6442&lt;/item&gt;&lt;item&gt;6488&lt;/item&gt;&lt;item&gt;6600&lt;/item&gt;&lt;item&gt;6850&lt;/item&gt;&lt;item&gt;6932&lt;/item&gt;&lt;item&gt;6984&lt;/item&gt;&lt;item&gt;7021&lt;/item&gt;&lt;item&gt;7263&lt;/item&gt;&lt;item&gt;7265&lt;/item&gt;&lt;/record-ids&gt;&lt;/item&gt;&lt;/Libraries&gt;"/>
  </w:docVars>
  <w:rsids>
    <w:rsidRoot w:val="001003B7"/>
    <w:rsid w:val="00001546"/>
    <w:rsid w:val="00004849"/>
    <w:rsid w:val="000139DD"/>
    <w:rsid w:val="00020339"/>
    <w:rsid w:val="00021F92"/>
    <w:rsid w:val="00027512"/>
    <w:rsid w:val="0003138B"/>
    <w:rsid w:val="000324B1"/>
    <w:rsid w:val="000412C3"/>
    <w:rsid w:val="00041741"/>
    <w:rsid w:val="00055FFE"/>
    <w:rsid w:val="00090E77"/>
    <w:rsid w:val="000B05D9"/>
    <w:rsid w:val="000B28E7"/>
    <w:rsid w:val="000C78DC"/>
    <w:rsid w:val="000D3B8E"/>
    <w:rsid w:val="000E6218"/>
    <w:rsid w:val="000F0957"/>
    <w:rsid w:val="000F4034"/>
    <w:rsid w:val="001003B7"/>
    <w:rsid w:val="00112437"/>
    <w:rsid w:val="00114236"/>
    <w:rsid w:val="0012108C"/>
    <w:rsid w:val="0012248C"/>
    <w:rsid w:val="001235B5"/>
    <w:rsid w:val="00125401"/>
    <w:rsid w:val="001259AE"/>
    <w:rsid w:val="0013714C"/>
    <w:rsid w:val="00175A04"/>
    <w:rsid w:val="001D7239"/>
    <w:rsid w:val="001F07E2"/>
    <w:rsid w:val="001F68A4"/>
    <w:rsid w:val="00226FEC"/>
    <w:rsid w:val="00231DF9"/>
    <w:rsid w:val="00236269"/>
    <w:rsid w:val="0024596F"/>
    <w:rsid w:val="00261E99"/>
    <w:rsid w:val="002651E7"/>
    <w:rsid w:val="00265322"/>
    <w:rsid w:val="002657A7"/>
    <w:rsid w:val="0027641E"/>
    <w:rsid w:val="0028312E"/>
    <w:rsid w:val="00286385"/>
    <w:rsid w:val="002B4589"/>
    <w:rsid w:val="002C3E6A"/>
    <w:rsid w:val="002D4EFE"/>
    <w:rsid w:val="002E0A76"/>
    <w:rsid w:val="002E264D"/>
    <w:rsid w:val="002F4AD9"/>
    <w:rsid w:val="00317001"/>
    <w:rsid w:val="00325FBD"/>
    <w:rsid w:val="00327E20"/>
    <w:rsid w:val="00331DC3"/>
    <w:rsid w:val="00366502"/>
    <w:rsid w:val="00381AE2"/>
    <w:rsid w:val="00382A7C"/>
    <w:rsid w:val="003844B8"/>
    <w:rsid w:val="00386647"/>
    <w:rsid w:val="003970E6"/>
    <w:rsid w:val="003B12FE"/>
    <w:rsid w:val="003B4216"/>
    <w:rsid w:val="003B7F94"/>
    <w:rsid w:val="003D38D8"/>
    <w:rsid w:val="003D6ABF"/>
    <w:rsid w:val="003E0210"/>
    <w:rsid w:val="003F27B5"/>
    <w:rsid w:val="003F6157"/>
    <w:rsid w:val="00405DD6"/>
    <w:rsid w:val="004060E0"/>
    <w:rsid w:val="004141B7"/>
    <w:rsid w:val="004146A5"/>
    <w:rsid w:val="004265F0"/>
    <w:rsid w:val="004307BE"/>
    <w:rsid w:val="00434FDF"/>
    <w:rsid w:val="004427F1"/>
    <w:rsid w:val="00442C58"/>
    <w:rsid w:val="00453A1A"/>
    <w:rsid w:val="00454121"/>
    <w:rsid w:val="00456B96"/>
    <w:rsid w:val="00456F98"/>
    <w:rsid w:val="00497733"/>
    <w:rsid w:val="004A0048"/>
    <w:rsid w:val="004C353B"/>
    <w:rsid w:val="004C6759"/>
    <w:rsid w:val="004D3AA7"/>
    <w:rsid w:val="004D41B2"/>
    <w:rsid w:val="005057E8"/>
    <w:rsid w:val="00506542"/>
    <w:rsid w:val="00510B6A"/>
    <w:rsid w:val="00512AE7"/>
    <w:rsid w:val="00520E2D"/>
    <w:rsid w:val="00531B1F"/>
    <w:rsid w:val="005523D0"/>
    <w:rsid w:val="005828D2"/>
    <w:rsid w:val="005936DA"/>
    <w:rsid w:val="005A3515"/>
    <w:rsid w:val="005A4311"/>
    <w:rsid w:val="005D5E28"/>
    <w:rsid w:val="005D7F29"/>
    <w:rsid w:val="005E15C0"/>
    <w:rsid w:val="005E58F6"/>
    <w:rsid w:val="005F0DD6"/>
    <w:rsid w:val="00606AEB"/>
    <w:rsid w:val="00612D02"/>
    <w:rsid w:val="00621D52"/>
    <w:rsid w:val="00627FF0"/>
    <w:rsid w:val="006420E8"/>
    <w:rsid w:val="006663BE"/>
    <w:rsid w:val="006A633B"/>
    <w:rsid w:val="006B0B11"/>
    <w:rsid w:val="006E272E"/>
    <w:rsid w:val="006F09CB"/>
    <w:rsid w:val="00700BE4"/>
    <w:rsid w:val="0071583B"/>
    <w:rsid w:val="00731B5B"/>
    <w:rsid w:val="007360D4"/>
    <w:rsid w:val="00745189"/>
    <w:rsid w:val="00747F13"/>
    <w:rsid w:val="0075096F"/>
    <w:rsid w:val="00750A9B"/>
    <w:rsid w:val="00753954"/>
    <w:rsid w:val="00754627"/>
    <w:rsid w:val="00786DDF"/>
    <w:rsid w:val="007B44DB"/>
    <w:rsid w:val="007C0555"/>
    <w:rsid w:val="007C7C9F"/>
    <w:rsid w:val="007D02BF"/>
    <w:rsid w:val="007D7089"/>
    <w:rsid w:val="007E0EE7"/>
    <w:rsid w:val="007F1D7D"/>
    <w:rsid w:val="007F2611"/>
    <w:rsid w:val="00805CAC"/>
    <w:rsid w:val="00805D7C"/>
    <w:rsid w:val="00816BCE"/>
    <w:rsid w:val="00822998"/>
    <w:rsid w:val="00826197"/>
    <w:rsid w:val="00830E48"/>
    <w:rsid w:val="00836359"/>
    <w:rsid w:val="008466D6"/>
    <w:rsid w:val="00857D9E"/>
    <w:rsid w:val="00884919"/>
    <w:rsid w:val="00885949"/>
    <w:rsid w:val="00891D0F"/>
    <w:rsid w:val="008A1DE0"/>
    <w:rsid w:val="008C2BAD"/>
    <w:rsid w:val="008E51ED"/>
    <w:rsid w:val="008E76CA"/>
    <w:rsid w:val="008F7A6D"/>
    <w:rsid w:val="009046B8"/>
    <w:rsid w:val="009211D0"/>
    <w:rsid w:val="009640B7"/>
    <w:rsid w:val="00972380"/>
    <w:rsid w:val="00984F48"/>
    <w:rsid w:val="00994D99"/>
    <w:rsid w:val="009C13D9"/>
    <w:rsid w:val="009C6118"/>
    <w:rsid w:val="009C6D45"/>
    <w:rsid w:val="009D3592"/>
    <w:rsid w:val="009E56D3"/>
    <w:rsid w:val="009E5771"/>
    <w:rsid w:val="009E5812"/>
    <w:rsid w:val="00A0008B"/>
    <w:rsid w:val="00A03648"/>
    <w:rsid w:val="00A11853"/>
    <w:rsid w:val="00A21BF2"/>
    <w:rsid w:val="00A26F33"/>
    <w:rsid w:val="00A277AA"/>
    <w:rsid w:val="00A459CD"/>
    <w:rsid w:val="00A62925"/>
    <w:rsid w:val="00A850E0"/>
    <w:rsid w:val="00A9582B"/>
    <w:rsid w:val="00AA0A83"/>
    <w:rsid w:val="00AA5B54"/>
    <w:rsid w:val="00AC2E78"/>
    <w:rsid w:val="00AD212A"/>
    <w:rsid w:val="00B11037"/>
    <w:rsid w:val="00B1636D"/>
    <w:rsid w:val="00B34D2A"/>
    <w:rsid w:val="00B35C70"/>
    <w:rsid w:val="00B413A6"/>
    <w:rsid w:val="00B45AE0"/>
    <w:rsid w:val="00B5333F"/>
    <w:rsid w:val="00B70E73"/>
    <w:rsid w:val="00B735E6"/>
    <w:rsid w:val="00B77F1B"/>
    <w:rsid w:val="00B81BA6"/>
    <w:rsid w:val="00B96BF9"/>
    <w:rsid w:val="00BC5EA3"/>
    <w:rsid w:val="00BE7768"/>
    <w:rsid w:val="00C23D5D"/>
    <w:rsid w:val="00C3468A"/>
    <w:rsid w:val="00C37BC0"/>
    <w:rsid w:val="00C47292"/>
    <w:rsid w:val="00C76D65"/>
    <w:rsid w:val="00C77DC9"/>
    <w:rsid w:val="00CB1CF5"/>
    <w:rsid w:val="00CB5B1E"/>
    <w:rsid w:val="00CC0AEC"/>
    <w:rsid w:val="00CD3C9A"/>
    <w:rsid w:val="00D052FF"/>
    <w:rsid w:val="00D21BDA"/>
    <w:rsid w:val="00D236F4"/>
    <w:rsid w:val="00D25BE8"/>
    <w:rsid w:val="00D30379"/>
    <w:rsid w:val="00D41DB7"/>
    <w:rsid w:val="00D445D5"/>
    <w:rsid w:val="00D74346"/>
    <w:rsid w:val="00D75339"/>
    <w:rsid w:val="00D81F73"/>
    <w:rsid w:val="00D84B6F"/>
    <w:rsid w:val="00D85A80"/>
    <w:rsid w:val="00D96E93"/>
    <w:rsid w:val="00DB13C9"/>
    <w:rsid w:val="00DB523D"/>
    <w:rsid w:val="00DC56F3"/>
    <w:rsid w:val="00DC7145"/>
    <w:rsid w:val="00DC76F5"/>
    <w:rsid w:val="00DD507C"/>
    <w:rsid w:val="00DE0696"/>
    <w:rsid w:val="00E06030"/>
    <w:rsid w:val="00E10DA2"/>
    <w:rsid w:val="00E13655"/>
    <w:rsid w:val="00E47B4F"/>
    <w:rsid w:val="00E649F0"/>
    <w:rsid w:val="00E6791A"/>
    <w:rsid w:val="00E72B8D"/>
    <w:rsid w:val="00E96403"/>
    <w:rsid w:val="00EA7FAC"/>
    <w:rsid w:val="00EB4E3C"/>
    <w:rsid w:val="00ED04BD"/>
    <w:rsid w:val="00EE0F95"/>
    <w:rsid w:val="00EE7B0E"/>
    <w:rsid w:val="00F06CA9"/>
    <w:rsid w:val="00F42DEA"/>
    <w:rsid w:val="00F57014"/>
    <w:rsid w:val="00F73880"/>
    <w:rsid w:val="00F85B30"/>
    <w:rsid w:val="00F95932"/>
    <w:rsid w:val="00FA3121"/>
    <w:rsid w:val="00FA6C42"/>
    <w:rsid w:val="00FB7070"/>
    <w:rsid w:val="00FE07F4"/>
    <w:rsid w:val="00FF200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 w:type="paragraph" w:styleId="BalloonText">
    <w:name w:val="Balloon Text"/>
    <w:basedOn w:val="Normal"/>
    <w:link w:val="BalloonTextChar"/>
    <w:uiPriority w:val="99"/>
    <w:semiHidden/>
    <w:unhideWhenUsed/>
    <w:rsid w:val="00DB13C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B13C9"/>
    <w:rPr>
      <w:rFonts w:ascii="Segoe UI" w:hAnsi="Segoe UI" w:cs="Segoe UI"/>
      <w:sz w:val="18"/>
      <w:szCs w:val="18"/>
    </w:rPr>
  </w:style>
  <w:style w:type="character" w:customStyle="1" w:styleId="UnresolvedMention1">
    <w:name w:val="Unresolved Mention1"/>
    <w:basedOn w:val="DefaultParagraphFont"/>
    <w:uiPriority w:val="99"/>
    <w:semiHidden/>
    <w:unhideWhenUsed/>
    <w:rsid w:val="00D84B6F"/>
    <w:rPr>
      <w:color w:val="605E5C"/>
      <w:shd w:val="clear" w:color="auto" w:fill="E1DFDD"/>
    </w:rPr>
  </w:style>
  <w:style w:type="character" w:styleId="LineNumber">
    <w:name w:val="line number"/>
    <w:basedOn w:val="DefaultParagraphFont"/>
    <w:uiPriority w:val="99"/>
    <w:semiHidden/>
    <w:unhideWhenUsed/>
    <w:rsid w:val="0000484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oleObject" Target="embeddings/oleObject1.bin"/><Relationship Id="rId18" Type="http://schemas.microsoft.com/office/2011/relationships/people" Target="people.xml"/><Relationship Id="rId3" Type="http://schemas.openxmlformats.org/officeDocument/2006/relationships/webSettings" Target="webSettings.xml"/><Relationship Id="rId7" Type="http://schemas.openxmlformats.org/officeDocument/2006/relationships/comments" Target="comments.xml"/><Relationship Id="rId12" Type="http://schemas.openxmlformats.org/officeDocument/2006/relationships/image" Target="media/image2.emf"/><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5.png"/><Relationship Id="rId1" Type="http://schemas.openxmlformats.org/officeDocument/2006/relationships/styles" Target="styles.xml"/><Relationship Id="rId6" Type="http://schemas.openxmlformats.org/officeDocument/2006/relationships/header" Target="header1.xml"/><Relationship Id="rId11" Type="http://schemas.openxmlformats.org/officeDocument/2006/relationships/image" Target="media/image1.png"/><Relationship Id="rId5" Type="http://schemas.openxmlformats.org/officeDocument/2006/relationships/endnotes" Target="endnotes.xml"/><Relationship Id="rId15" Type="http://schemas.openxmlformats.org/officeDocument/2006/relationships/image" Target="media/image4.png"/><Relationship Id="rId10" Type="http://schemas.microsoft.com/office/2018/08/relationships/commentsExtensible" Target="commentsExtensible.xml"/><Relationship Id="rId19" Type="http://schemas.openxmlformats.org/officeDocument/2006/relationships/theme" Target="theme/theme1.xml"/><Relationship Id="rId4" Type="http://schemas.openxmlformats.org/officeDocument/2006/relationships/footnotes" Target="footnotes.xml"/><Relationship Id="rId9" Type="http://schemas.microsoft.com/office/2016/09/relationships/commentsIds" Target="commentsIds.xml"/><Relationship Id="rId14"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TotalTime>
  <Pages>20</Pages>
  <Words>10156</Words>
  <Characters>57890</Characters>
  <Application>Microsoft Office Word</Application>
  <DocSecurity>0</DocSecurity>
  <Lines>482</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7</cp:revision>
  <dcterms:created xsi:type="dcterms:W3CDTF">2021-09-17T12:50:00Z</dcterms:created>
  <dcterms:modified xsi:type="dcterms:W3CDTF">2021-09-17T13:34:00Z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5011977-b912-4387-97a4-f4c94a801377_Enabled">
    <vt:lpwstr>true</vt:lpwstr>
  </property>
  <property fmtid="{D5CDD505-2E9C-101B-9397-08002B2CF9AE}" pid="3" name="MSIP_Label_45011977-b912-4387-97a4-f4c94a801377_SetDate">
    <vt:lpwstr>2021-09-05T15:54:45Z</vt:lpwstr>
  </property>
  <property fmtid="{D5CDD505-2E9C-101B-9397-08002B2CF9AE}" pid="4" name="MSIP_Label_45011977-b912-4387-97a4-f4c94a801377_Method">
    <vt:lpwstr>Standard</vt:lpwstr>
  </property>
  <property fmtid="{D5CDD505-2E9C-101B-9397-08002B2CF9AE}" pid="5" name="MSIP_Label_45011977-b912-4387-97a4-f4c94a801377_Name">
    <vt:lpwstr>Uncategorized Data</vt:lpwstr>
  </property>
  <property fmtid="{D5CDD505-2E9C-101B-9397-08002B2CF9AE}" pid="6" name="MSIP_Label_45011977-b912-4387-97a4-f4c94a801377_SiteId">
    <vt:lpwstr>11d0e217-264e-400a-8ba0-57dcc127d72d</vt:lpwstr>
  </property>
  <property fmtid="{D5CDD505-2E9C-101B-9397-08002B2CF9AE}" pid="7" name="MSIP_Label_45011977-b912-4387-97a4-f4c94a801377_ActionId">
    <vt:lpwstr>f67f039f-b46f-41ad-9480-278bf3051ad0</vt:lpwstr>
  </property>
  <property fmtid="{D5CDD505-2E9C-101B-9397-08002B2CF9AE}" pid="8" name="MSIP_Label_45011977-b912-4387-97a4-f4c94a801377_ContentBits">
    <vt:lpwstr>0</vt:lpwstr>
  </property>
</Properties>
</file>