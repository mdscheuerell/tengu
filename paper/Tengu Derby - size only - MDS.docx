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BF31E" w14:textId="77777777"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4AA8152" w14:textId="77777777" w:rsidR="00F06CA9" w:rsidRPr="00E10DA2" w:rsidRDefault="00F06CA9">
      <w:pPr>
        <w:rPr>
          <w:rFonts w:cstheme="minorHAnsi"/>
          <w:sz w:val="24"/>
          <w:szCs w:val="24"/>
        </w:rPr>
      </w:pPr>
    </w:p>
    <w:p w14:paraId="6C2FDBD6" w14:textId="77777777"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14:paraId="031191AA" w14:textId="77777777" w:rsidR="00F06CA9" w:rsidRPr="00E10DA2" w:rsidRDefault="00F06CA9">
      <w:pPr>
        <w:rPr>
          <w:rFonts w:cstheme="minorHAnsi"/>
          <w:sz w:val="24"/>
          <w:szCs w:val="24"/>
        </w:rPr>
      </w:pPr>
      <w:r w:rsidRPr="00E10DA2">
        <w:rPr>
          <w:rFonts w:cstheme="minorHAnsi"/>
          <w:sz w:val="24"/>
          <w:szCs w:val="24"/>
        </w:rPr>
        <w:t>School of Aquatic and Fishery Sciences</w:t>
      </w:r>
    </w:p>
    <w:p w14:paraId="540DD00B" w14:textId="77777777" w:rsidR="00F06CA9" w:rsidRPr="00E10DA2" w:rsidRDefault="00F06CA9">
      <w:pPr>
        <w:rPr>
          <w:rFonts w:cstheme="minorHAnsi"/>
          <w:sz w:val="24"/>
          <w:szCs w:val="24"/>
        </w:rPr>
      </w:pPr>
      <w:r w:rsidRPr="00E10DA2">
        <w:rPr>
          <w:rFonts w:cstheme="minorHAnsi"/>
          <w:sz w:val="24"/>
          <w:szCs w:val="24"/>
        </w:rPr>
        <w:t>Box 355020, University of Washington</w:t>
      </w:r>
    </w:p>
    <w:p w14:paraId="30F31310" w14:textId="77777777" w:rsidR="00F06CA9" w:rsidRPr="00E10DA2" w:rsidRDefault="00F06CA9">
      <w:pPr>
        <w:rPr>
          <w:rFonts w:cstheme="minorHAnsi"/>
          <w:sz w:val="24"/>
          <w:szCs w:val="24"/>
        </w:rPr>
      </w:pPr>
      <w:r w:rsidRPr="00E10DA2">
        <w:rPr>
          <w:rFonts w:cstheme="minorHAnsi"/>
          <w:sz w:val="24"/>
          <w:szCs w:val="24"/>
        </w:rPr>
        <w:t>Seattle, WA 98195 USA</w:t>
      </w:r>
    </w:p>
    <w:p w14:paraId="782F07DA" w14:textId="77777777" w:rsidR="00F06CA9" w:rsidRDefault="00F06CA9">
      <w:pPr>
        <w:rPr>
          <w:rFonts w:cstheme="minorHAnsi"/>
          <w:sz w:val="24"/>
          <w:szCs w:val="24"/>
        </w:rPr>
      </w:pPr>
    </w:p>
    <w:p w14:paraId="3F4D3B7E" w14:textId="77777777" w:rsidR="00627FF0" w:rsidRDefault="00627FF0">
      <w:pPr>
        <w:rPr>
          <w:rFonts w:cstheme="minorHAnsi"/>
          <w:sz w:val="24"/>
          <w:szCs w:val="24"/>
        </w:rPr>
      </w:pPr>
      <w:r>
        <w:rPr>
          <w:rFonts w:cstheme="minorHAnsi"/>
          <w:sz w:val="24"/>
          <w:szCs w:val="24"/>
        </w:rPr>
        <w:t>Mark D. Scheuerell</w:t>
      </w:r>
    </w:p>
    <w:p w14:paraId="5725BA20" w14:textId="77777777" w:rsidR="00805CAC" w:rsidRDefault="00805CAC" w:rsidP="00627FF0">
      <w:pPr>
        <w:rPr>
          <w:ins w:id="0" w:author="Mark Scheuerell" w:date="2021-06-28T10:28:00Z"/>
          <w:rFonts w:cstheme="minorHAnsi"/>
          <w:sz w:val="24"/>
          <w:szCs w:val="24"/>
        </w:rPr>
      </w:pPr>
      <w:ins w:id="1" w:author="Mark Scheuerell" w:date="2021-06-28T10:28:00Z">
        <w:r>
          <w:rPr>
            <w:rFonts w:cstheme="minorHAnsi"/>
            <w:sz w:val="24"/>
            <w:szCs w:val="24"/>
          </w:rPr>
          <w:t>U.S. Geological Survey Washington Cooperative Fish and Wildlife Research Unit</w:t>
        </w:r>
      </w:ins>
    </w:p>
    <w:p w14:paraId="10F03003" w14:textId="497CE338" w:rsidR="00627FF0" w:rsidRPr="00E10DA2" w:rsidRDefault="00627FF0" w:rsidP="00627FF0">
      <w:pPr>
        <w:rPr>
          <w:rFonts w:cstheme="minorHAnsi"/>
          <w:sz w:val="24"/>
          <w:szCs w:val="24"/>
        </w:rPr>
      </w:pPr>
      <w:r w:rsidRPr="00E10DA2">
        <w:rPr>
          <w:rFonts w:cstheme="minorHAnsi"/>
          <w:sz w:val="24"/>
          <w:szCs w:val="24"/>
        </w:rPr>
        <w:t>School of Aquatic and Fishery Sciences</w:t>
      </w:r>
    </w:p>
    <w:p w14:paraId="696E9165" w14:textId="77777777" w:rsidR="00627FF0" w:rsidRPr="00E10DA2" w:rsidRDefault="00627FF0" w:rsidP="00627FF0">
      <w:pPr>
        <w:rPr>
          <w:rFonts w:cstheme="minorHAnsi"/>
          <w:sz w:val="24"/>
          <w:szCs w:val="24"/>
        </w:rPr>
      </w:pPr>
      <w:r w:rsidRPr="00E10DA2">
        <w:rPr>
          <w:rFonts w:cstheme="minorHAnsi"/>
          <w:sz w:val="24"/>
          <w:szCs w:val="24"/>
        </w:rPr>
        <w:t>Box 355020, University of Washington</w:t>
      </w:r>
    </w:p>
    <w:p w14:paraId="51CCB345" w14:textId="77777777" w:rsidR="00627FF0" w:rsidRPr="00E10DA2" w:rsidRDefault="00627FF0" w:rsidP="00627FF0">
      <w:pPr>
        <w:rPr>
          <w:rFonts w:cstheme="minorHAnsi"/>
          <w:sz w:val="24"/>
          <w:szCs w:val="24"/>
        </w:rPr>
      </w:pPr>
      <w:r w:rsidRPr="00E10DA2">
        <w:rPr>
          <w:rFonts w:cstheme="minorHAnsi"/>
          <w:sz w:val="24"/>
          <w:szCs w:val="24"/>
        </w:rPr>
        <w:t>Seattle, WA 98195 USA</w:t>
      </w:r>
    </w:p>
    <w:p w14:paraId="35064744" w14:textId="77777777" w:rsidR="00627FF0" w:rsidRPr="00E10DA2" w:rsidRDefault="00627FF0">
      <w:pPr>
        <w:rPr>
          <w:rFonts w:cstheme="minorHAnsi"/>
          <w:sz w:val="24"/>
          <w:szCs w:val="24"/>
        </w:rPr>
      </w:pPr>
    </w:p>
    <w:p w14:paraId="4CE8D671" w14:textId="77777777"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14:paraId="1B77859E" w14:textId="77777777" w:rsidR="00F06CA9" w:rsidRPr="00E10DA2" w:rsidRDefault="00F06CA9">
      <w:pPr>
        <w:rPr>
          <w:rFonts w:cstheme="minorHAnsi"/>
          <w:sz w:val="24"/>
          <w:szCs w:val="24"/>
        </w:rPr>
      </w:pPr>
    </w:p>
    <w:p w14:paraId="534DCCB3" w14:textId="77777777" w:rsidR="00F06CA9" w:rsidRPr="00E10DA2" w:rsidRDefault="00F06CA9">
      <w:pPr>
        <w:rPr>
          <w:rFonts w:cstheme="minorHAnsi"/>
          <w:sz w:val="24"/>
          <w:szCs w:val="24"/>
        </w:rPr>
      </w:pPr>
      <w:r w:rsidRPr="00E10DA2">
        <w:rPr>
          <w:rFonts w:cstheme="minorHAnsi"/>
          <w:sz w:val="24"/>
          <w:szCs w:val="24"/>
        </w:rPr>
        <w:t>Keywords:</w:t>
      </w:r>
    </w:p>
    <w:p w14:paraId="6AB2C1BF" w14:textId="77777777" w:rsidR="00F06CA9" w:rsidRPr="00E10DA2" w:rsidRDefault="00F06CA9">
      <w:pPr>
        <w:rPr>
          <w:rFonts w:cstheme="minorHAnsi"/>
          <w:sz w:val="24"/>
          <w:szCs w:val="24"/>
        </w:rPr>
      </w:pPr>
    </w:p>
    <w:p w14:paraId="6FC0F5C4" w14:textId="77777777" w:rsidR="00805CAC" w:rsidRPr="00805CAC" w:rsidRDefault="00805CAC" w:rsidP="00805CAC">
      <w:pPr>
        <w:rPr>
          <w:ins w:id="2" w:author="Mark Scheuerell" w:date="2021-06-28T10:36:00Z"/>
          <w:rFonts w:cstheme="minorHAnsi"/>
          <w:sz w:val="24"/>
          <w:szCs w:val="24"/>
        </w:rPr>
      </w:pPr>
      <w:commentRangeStart w:id="3"/>
      <w:ins w:id="4" w:author="Mark Scheuerell" w:date="2021-06-28T10:36:00Z">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ins>
      <w:commentRangeEnd w:id="3"/>
      <w:ins w:id="5" w:author="Mark Scheuerell" w:date="2021-06-28T10:37:00Z">
        <w:r>
          <w:rPr>
            <w:rStyle w:val="CommentReference"/>
          </w:rPr>
          <w:commentReference w:id="3"/>
        </w:r>
      </w:ins>
    </w:p>
    <w:p w14:paraId="66BFAA9B" w14:textId="5D625536"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14:paraId="6200DD90" w14:textId="77777777"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size </w:t>
      </w:r>
      <w:r w:rsidR="003B12FE">
        <w:rPr>
          <w:rFonts w:cstheme="minorHAnsi"/>
          <w:sz w:val="24"/>
          <w:szCs w:val="24"/>
        </w:rPr>
        <w:t xml:space="preserve">(metrics were the total number &gt; 10 pounds (= 4.55 kg) and &gt; 5 pounds (= 2.27 kg) and the average mass of the 5 largest fish caught each year) </w:t>
      </w:r>
      <w:r w:rsidR="009211D0">
        <w:rPr>
          <w:rFonts w:cstheme="minorHAnsi"/>
          <w:sz w:val="24"/>
          <w:szCs w:val="24"/>
        </w:rPr>
        <w:t>over the decades, including a d</w:t>
      </w:r>
      <w:r w:rsidR="00D74346">
        <w:rPr>
          <w:rFonts w:cstheme="minorHAnsi"/>
          <w:sz w:val="24"/>
          <w:szCs w:val="24"/>
        </w:rPr>
        <w:t xml:space="preserve">ecline in </w:t>
      </w:r>
      <w:r w:rsidR="009211D0">
        <w:rPr>
          <w:rFonts w:cstheme="minorHAnsi"/>
          <w:sz w:val="24"/>
          <w:szCs w:val="24"/>
        </w:rPr>
        <w:t>the most recent period</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w:t>
      </w:r>
      <w:proofErr w:type="gramStart"/>
      <w:r w:rsidR="00531B1F">
        <w:rPr>
          <w:rFonts w:cstheme="minorHAnsi"/>
          <w:sz w:val="24"/>
          <w:szCs w:val="24"/>
        </w:rPr>
        <w:t>salmon a</w:t>
      </w:r>
      <w:r w:rsidR="00D21BDA">
        <w:rPr>
          <w:rFonts w:cstheme="minorHAnsi"/>
          <w:sz w:val="24"/>
          <w:szCs w:val="24"/>
        </w:rPr>
        <w:t>s a whole</w:t>
      </w:r>
      <w:proofErr w:type="gramEnd"/>
      <w:r w:rsidR="00531B1F">
        <w:rPr>
          <w:rFonts w:cstheme="minorHAnsi"/>
          <w:sz w:val="24"/>
          <w:szCs w:val="24"/>
        </w:rPr>
        <w:t xml:space="preserve">.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77777777"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 xml:space="preserve">Salmo </w:t>
      </w:r>
      <w:proofErr w:type="spellStart"/>
      <w:r w:rsidR="0028312E" w:rsidRPr="0028312E">
        <w:rPr>
          <w:rFonts w:cstheme="minorHAnsi"/>
          <w:i/>
          <w:sz w:val="24"/>
          <w:szCs w:val="24"/>
        </w:rPr>
        <w:t>salar</w:t>
      </w:r>
      <w:proofErr w:type="spellEnd"/>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77777777"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w:t>
      </w:r>
      <w:proofErr w:type="gramStart"/>
      <w:r w:rsidR="002E264D" w:rsidRPr="00E10DA2">
        <w:rPr>
          <w:rFonts w:cstheme="minorHAnsi"/>
          <w:sz w:val="24"/>
          <w:szCs w:val="24"/>
        </w:rPr>
        <w:t>occurs, and</w:t>
      </w:r>
      <w:proofErr w:type="gramEnd"/>
      <w:r w:rsidR="002E264D" w:rsidRPr="00E10DA2">
        <w:rPr>
          <w:rFonts w:cstheme="minorHAnsi"/>
          <w:sz w:val="24"/>
          <w:szCs w:val="24"/>
        </w:rPr>
        <w:t xml:space="preserve">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77777777"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 xml:space="preserve">O. </w:t>
      </w:r>
      <w:proofErr w:type="spellStart"/>
      <w:r w:rsidRPr="00E10DA2">
        <w:rPr>
          <w:rFonts w:cstheme="minorHAnsi"/>
          <w:i/>
          <w:sz w:val="24"/>
          <w:szCs w:val="24"/>
        </w:rPr>
        <w:t>gorbuscha</w:t>
      </w:r>
      <w:proofErr w:type="spellEnd"/>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 xml:space="preserve">and </w:t>
      </w:r>
      <w:proofErr w:type="spellStart"/>
      <w:r w:rsidR="007D7089" w:rsidRPr="00E10DA2">
        <w:rPr>
          <w:rFonts w:cstheme="minorHAnsi"/>
          <w:sz w:val="24"/>
          <w:szCs w:val="24"/>
        </w:rPr>
        <w:t>coho</w:t>
      </w:r>
      <w:proofErr w:type="spellEnd"/>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14:paraId="68C5FE12" w14:textId="77777777"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33436A9B" w14:textId="77777777"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77777777"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77777777"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 xml:space="preserve">being self-reported, and thus the data on fish mass (recorded in pounds, and later converted to kg) can </w:t>
      </w:r>
      <w:proofErr w:type="gramStart"/>
      <w:r w:rsidR="007C7C9F">
        <w:rPr>
          <w:rFonts w:cstheme="minorHAnsi"/>
          <w:sz w:val="24"/>
          <w:szCs w:val="24"/>
        </w:rPr>
        <w:t>be considered to be</w:t>
      </w:r>
      <w:proofErr w:type="gramEnd"/>
      <w:r w:rsidR="007C7C9F">
        <w:rPr>
          <w:rFonts w:cstheme="minorHAnsi"/>
          <w:sz w:val="24"/>
          <w:szCs w:val="24"/>
        </w:rPr>
        <w:t xml:space="preserve"> very accurate.</w:t>
      </w:r>
    </w:p>
    <w:p w14:paraId="5EC72E77" w14:textId="77777777"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from 1968 –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r w:rsidR="00B5333F">
        <w:rPr>
          <w:rFonts w:cstheme="minorHAnsi"/>
          <w:sz w:val="24"/>
          <w:szCs w:val="24"/>
        </w:rPr>
        <w:t>.]</w:t>
      </w:r>
    </w:p>
    <w:p w14:paraId="1A4E8225" w14:textId="0D4AA197" w:rsidR="007C7C9F" w:rsidRDefault="007C7C9F" w:rsidP="00175A04">
      <w:pPr>
        <w:spacing w:after="0" w:line="480" w:lineRule="auto"/>
        <w:rPr>
          <w:ins w:id="6" w:author="Mark Scheuerell" w:date="2021-06-28T10:48:00Z"/>
          <w:rFonts w:cstheme="minorHAnsi"/>
          <w:sz w:val="24"/>
          <w:szCs w:val="24"/>
        </w:rPr>
      </w:pPr>
    </w:p>
    <w:p w14:paraId="0325E471" w14:textId="62C3FEFA" w:rsidR="007F2611" w:rsidRDefault="007F2611" w:rsidP="00175A04">
      <w:pPr>
        <w:spacing w:after="0" w:line="480" w:lineRule="auto"/>
        <w:rPr>
          <w:ins w:id="7" w:author="Mark Scheuerell" w:date="2021-06-28T10:48:00Z"/>
          <w:rFonts w:cstheme="minorHAnsi"/>
          <w:sz w:val="24"/>
          <w:szCs w:val="24"/>
        </w:rPr>
      </w:pPr>
      <w:ins w:id="8" w:author="Mark Scheuerell" w:date="2021-06-28T10:48:00Z">
        <w:r>
          <w:rPr>
            <w:rFonts w:cstheme="minorHAnsi"/>
            <w:sz w:val="24"/>
            <w:szCs w:val="24"/>
          </w:rPr>
          <w:t>Statistical models</w:t>
        </w:r>
      </w:ins>
    </w:p>
    <w:p w14:paraId="0A255898" w14:textId="72FCACF8" w:rsidR="007F2611" w:rsidRDefault="007F2611" w:rsidP="007F2611">
      <w:pPr>
        <w:spacing w:after="0" w:line="480" w:lineRule="auto"/>
        <w:ind w:firstLine="720"/>
        <w:rPr>
          <w:ins w:id="9" w:author="Mark Scheuerell" w:date="2021-06-28T10:52:00Z"/>
          <w:rFonts w:cstheme="minorHAnsi"/>
          <w:sz w:val="24"/>
          <w:szCs w:val="24"/>
        </w:rPr>
        <w:pPrChange w:id="10" w:author="Mark Scheuerell" w:date="2021-06-28T10:52:00Z">
          <w:pPr>
            <w:spacing w:after="0" w:line="480" w:lineRule="auto"/>
          </w:pPr>
        </w:pPrChange>
      </w:pPr>
      <w:ins w:id="11" w:author="Mark Scheuerell" w:date="2021-06-28T10:48:00Z">
        <w:r>
          <w:rPr>
            <w:rFonts w:cstheme="minorHAnsi"/>
            <w:sz w:val="24"/>
            <w:szCs w:val="24"/>
          </w:rPr>
          <w:t xml:space="preserve">We modeled the sizes of fish caught in both the </w:t>
        </w:r>
        <w:proofErr w:type="spellStart"/>
        <w:r>
          <w:rPr>
            <w:rFonts w:cstheme="minorHAnsi"/>
            <w:sz w:val="24"/>
            <w:szCs w:val="24"/>
          </w:rPr>
          <w:t>Tengu</w:t>
        </w:r>
        <w:proofErr w:type="spellEnd"/>
        <w:r>
          <w:rPr>
            <w:rFonts w:cstheme="minorHAnsi"/>
            <w:sz w:val="24"/>
            <w:szCs w:val="24"/>
          </w:rPr>
          <w:t xml:space="preserve"> Derby and </w:t>
        </w:r>
      </w:ins>
      <w:ins w:id="12" w:author="Mark Scheuerell" w:date="2021-06-28T10:49:00Z">
        <w:r>
          <w:rPr>
            <w:rFonts w:cstheme="minorHAnsi"/>
            <w:sz w:val="24"/>
            <w:szCs w:val="24"/>
          </w:rPr>
          <w:t xml:space="preserve">WDFW surveys using simple forms of multivariate state-space models. These models consist of two parts: </w:t>
        </w:r>
      </w:ins>
      <w:ins w:id="13" w:author="Mark Scheuerell" w:date="2021-06-28T10:50:00Z">
        <w:r>
          <w:rPr>
            <w:rFonts w:cstheme="minorHAnsi"/>
            <w:sz w:val="24"/>
            <w:szCs w:val="24"/>
          </w:rPr>
          <w:t xml:space="preserve">1) </w:t>
        </w:r>
      </w:ins>
      <w:ins w:id="14" w:author="Mark Scheuerell" w:date="2021-06-28T10:49:00Z">
        <w:r>
          <w:rPr>
            <w:rFonts w:cstheme="minorHAnsi"/>
            <w:sz w:val="24"/>
            <w:szCs w:val="24"/>
          </w:rPr>
          <w:t xml:space="preserve">a state model that describes the changes in the true, but </w:t>
        </w:r>
      </w:ins>
      <w:ins w:id="15" w:author="Mark Scheuerell" w:date="2021-06-28T10:50:00Z">
        <w:r>
          <w:rPr>
            <w:rFonts w:cstheme="minorHAnsi"/>
            <w:sz w:val="24"/>
            <w:szCs w:val="24"/>
          </w:rPr>
          <w:t>un</w:t>
        </w:r>
      </w:ins>
      <w:ins w:id="16" w:author="Mark Scheuerell" w:date="2021-06-28T10:49:00Z">
        <w:r>
          <w:rPr>
            <w:rFonts w:cstheme="minorHAnsi"/>
            <w:sz w:val="24"/>
            <w:szCs w:val="24"/>
          </w:rPr>
          <w:t>know</w:t>
        </w:r>
      </w:ins>
      <w:ins w:id="17" w:author="Mark Scheuerell" w:date="2021-06-28T10:50:00Z">
        <w:r>
          <w:rPr>
            <w:rFonts w:cstheme="minorHAnsi"/>
            <w:sz w:val="24"/>
            <w:szCs w:val="24"/>
          </w:rPr>
          <w:t xml:space="preserve">n size of fish; and 2) an observation </w:t>
        </w:r>
        <w:r>
          <w:rPr>
            <w:rFonts w:cstheme="minorHAnsi"/>
            <w:sz w:val="24"/>
            <w:szCs w:val="24"/>
          </w:rPr>
          <w:lastRenderedPageBreak/>
          <w:t>model that relates the observed time series of fish sizes to the t</w:t>
        </w:r>
      </w:ins>
      <w:ins w:id="18" w:author="Mark Scheuerell" w:date="2021-06-28T10:51:00Z">
        <w:r>
          <w:rPr>
            <w:rFonts w:cstheme="minorHAnsi"/>
            <w:sz w:val="24"/>
            <w:szCs w:val="24"/>
          </w:rPr>
          <w:t>rue state. Each of the component models varied subtly</w:t>
        </w:r>
      </w:ins>
      <w:ins w:id="19" w:author="Mark Scheuerell" w:date="2021-06-28T10:52:00Z">
        <w:r>
          <w:rPr>
            <w:rFonts w:cstheme="minorHAnsi"/>
            <w:sz w:val="24"/>
            <w:szCs w:val="24"/>
          </w:rPr>
          <w:t xml:space="preserve"> depending on the underlying hypothesis about how the 2 sources of data were related. </w:t>
        </w:r>
      </w:ins>
      <w:ins w:id="20" w:author="Mark Scheuerell" w:date="2021-06-28T12:21:00Z">
        <w:r w:rsidR="00DB523D">
          <w:rPr>
            <w:rFonts w:cstheme="minorHAnsi"/>
            <w:sz w:val="24"/>
            <w:szCs w:val="24"/>
          </w:rPr>
          <w:t xml:space="preserve">Here we </w:t>
        </w:r>
      </w:ins>
      <w:ins w:id="21" w:author="Mark Scheuerell" w:date="2021-06-28T12:26:00Z">
        <w:r w:rsidR="00621D52">
          <w:rPr>
            <w:rFonts w:cstheme="minorHAnsi"/>
            <w:sz w:val="24"/>
            <w:szCs w:val="24"/>
          </w:rPr>
          <w:t>wanted to evaluate</w:t>
        </w:r>
      </w:ins>
      <w:ins w:id="22" w:author="Mark Scheuerell" w:date="2021-06-28T12:21:00Z">
        <w:r w:rsidR="00DB523D">
          <w:rPr>
            <w:rFonts w:cstheme="minorHAnsi"/>
            <w:sz w:val="24"/>
            <w:szCs w:val="24"/>
          </w:rPr>
          <w:t xml:space="preserve"> </w:t>
        </w:r>
      </w:ins>
      <w:ins w:id="23" w:author="Mark Scheuerell" w:date="2021-06-28T12:25:00Z">
        <w:r w:rsidR="00621D52">
          <w:rPr>
            <w:rFonts w:cstheme="minorHAnsi"/>
            <w:sz w:val="24"/>
            <w:szCs w:val="24"/>
          </w:rPr>
          <w:t>1) if there was any evidence for a systematic change in fish size over time</w:t>
        </w:r>
        <w:r w:rsidR="00621D52">
          <w:rPr>
            <w:rFonts w:cstheme="minorHAnsi"/>
            <w:sz w:val="24"/>
            <w:szCs w:val="24"/>
          </w:rPr>
          <w:t>; and 2</w:t>
        </w:r>
      </w:ins>
      <w:ins w:id="24" w:author="Mark Scheuerell" w:date="2021-06-28T12:23:00Z">
        <w:r w:rsidR="00621D52">
          <w:rPr>
            <w:rFonts w:cstheme="minorHAnsi"/>
            <w:sz w:val="24"/>
            <w:szCs w:val="24"/>
          </w:rPr>
          <w:t xml:space="preserve">) </w:t>
        </w:r>
      </w:ins>
      <w:proofErr w:type="gramStart"/>
      <w:ins w:id="25" w:author="Mark Scheuerell" w:date="2021-06-28T12:21:00Z">
        <w:r w:rsidR="00DB523D">
          <w:rPr>
            <w:rFonts w:cstheme="minorHAnsi"/>
            <w:sz w:val="24"/>
            <w:szCs w:val="24"/>
          </w:rPr>
          <w:t>whether or not</w:t>
        </w:r>
        <w:proofErr w:type="gramEnd"/>
        <w:r w:rsidR="00DB523D">
          <w:rPr>
            <w:rFonts w:cstheme="minorHAnsi"/>
            <w:sz w:val="24"/>
            <w:szCs w:val="24"/>
          </w:rPr>
          <w:t xml:space="preserve"> adult salmon caught in the derby reflected </w:t>
        </w:r>
      </w:ins>
      <w:ins w:id="26" w:author="Mark Scheuerell" w:date="2021-06-28T12:24:00Z">
        <w:r w:rsidR="00621D52">
          <w:rPr>
            <w:rFonts w:cstheme="minorHAnsi"/>
            <w:sz w:val="24"/>
            <w:szCs w:val="24"/>
          </w:rPr>
          <w:t>changes</w:t>
        </w:r>
      </w:ins>
      <w:ins w:id="27" w:author="Mark Scheuerell" w:date="2021-06-28T12:22:00Z">
        <w:r w:rsidR="00621D52">
          <w:rPr>
            <w:rFonts w:cstheme="minorHAnsi"/>
            <w:sz w:val="24"/>
            <w:szCs w:val="24"/>
          </w:rPr>
          <w:t xml:space="preserve"> in </w:t>
        </w:r>
      </w:ins>
      <w:ins w:id="28" w:author="Mark Scheuerell" w:date="2021-06-28T12:24:00Z">
        <w:r w:rsidR="00621D52">
          <w:rPr>
            <w:rFonts w:cstheme="minorHAnsi"/>
            <w:sz w:val="24"/>
            <w:szCs w:val="24"/>
          </w:rPr>
          <w:t xml:space="preserve">their </w:t>
        </w:r>
      </w:ins>
      <w:ins w:id="29" w:author="Mark Scheuerell" w:date="2021-06-28T12:22:00Z">
        <w:r w:rsidR="00621D52">
          <w:rPr>
            <w:rFonts w:cstheme="minorHAnsi"/>
            <w:sz w:val="24"/>
            <w:szCs w:val="24"/>
          </w:rPr>
          <w:t xml:space="preserve">size over time </w:t>
        </w:r>
      </w:ins>
      <w:ins w:id="30" w:author="Mark Scheuerell" w:date="2021-06-28T12:25:00Z">
        <w:r w:rsidR="00621D52">
          <w:rPr>
            <w:rFonts w:cstheme="minorHAnsi"/>
            <w:sz w:val="24"/>
            <w:szCs w:val="24"/>
          </w:rPr>
          <w:t xml:space="preserve">that were </w:t>
        </w:r>
      </w:ins>
      <w:ins w:id="31" w:author="Mark Scheuerell" w:date="2021-06-28T12:24:00Z">
        <w:r w:rsidR="00621D52">
          <w:rPr>
            <w:rFonts w:cstheme="minorHAnsi"/>
            <w:sz w:val="24"/>
            <w:szCs w:val="24"/>
          </w:rPr>
          <w:t>si</w:t>
        </w:r>
      </w:ins>
      <w:ins w:id="32" w:author="Mark Scheuerell" w:date="2021-06-28T12:25:00Z">
        <w:r w:rsidR="00621D52">
          <w:rPr>
            <w:rFonts w:cstheme="minorHAnsi"/>
            <w:sz w:val="24"/>
            <w:szCs w:val="24"/>
          </w:rPr>
          <w:t>milar to those</w:t>
        </w:r>
      </w:ins>
      <w:ins w:id="33" w:author="Mark Scheuerell" w:date="2021-06-28T12:22:00Z">
        <w:r w:rsidR="00621D52">
          <w:rPr>
            <w:rFonts w:cstheme="minorHAnsi"/>
            <w:sz w:val="24"/>
            <w:szCs w:val="24"/>
          </w:rPr>
          <w:t xml:space="preserve"> fish caught by WDFW</w:t>
        </w:r>
      </w:ins>
      <w:ins w:id="34" w:author="Mark Scheuerell" w:date="2021-06-28T12:23:00Z">
        <w:r w:rsidR="00621D52">
          <w:rPr>
            <w:rFonts w:cstheme="minorHAnsi"/>
            <w:sz w:val="24"/>
            <w:szCs w:val="24"/>
          </w:rPr>
          <w:t>.</w:t>
        </w:r>
      </w:ins>
    </w:p>
    <w:p w14:paraId="14199E4E" w14:textId="48D4BC4A" w:rsidR="007F2611" w:rsidRDefault="007F2611" w:rsidP="007F2611">
      <w:pPr>
        <w:spacing w:after="0" w:line="480" w:lineRule="auto"/>
        <w:ind w:firstLine="720"/>
        <w:rPr>
          <w:ins w:id="35" w:author="Mark Scheuerell" w:date="2021-06-28T10:54:00Z"/>
          <w:rFonts w:cstheme="minorHAnsi"/>
          <w:sz w:val="24"/>
          <w:szCs w:val="24"/>
        </w:rPr>
      </w:pPr>
      <w:ins w:id="36" w:author="Mark Scheuerell" w:date="2021-06-28T10:52:00Z">
        <w:r>
          <w:rPr>
            <w:rFonts w:cstheme="minorHAnsi"/>
            <w:sz w:val="24"/>
            <w:szCs w:val="24"/>
          </w:rPr>
          <w:t xml:space="preserve">Beginning with the state model, </w:t>
        </w:r>
      </w:ins>
      <w:ins w:id="37" w:author="Mark Scheuerell" w:date="2021-06-28T10:53:00Z">
        <w:r>
          <w:rPr>
            <w:rFonts w:cstheme="minorHAnsi"/>
            <w:sz w:val="24"/>
            <w:szCs w:val="24"/>
          </w:rPr>
          <w:t xml:space="preserve">we modeled changes in fish size </w:t>
        </w:r>
      </w:ins>
      <w:ins w:id="38" w:author="Mark Scheuerell" w:date="2021-06-28T12:11:00Z">
        <w:r w:rsidR="005936DA">
          <w:rPr>
            <w:rFonts w:cstheme="minorHAnsi"/>
            <w:sz w:val="24"/>
            <w:szCs w:val="24"/>
          </w:rPr>
          <w:t>using</w:t>
        </w:r>
      </w:ins>
      <w:ins w:id="39" w:author="Mark Scheuerell" w:date="2021-06-28T10:53:00Z">
        <w:r>
          <w:rPr>
            <w:rFonts w:cstheme="minorHAnsi"/>
            <w:sz w:val="24"/>
            <w:szCs w:val="24"/>
          </w:rPr>
          <w:t xml:space="preserve"> a random walk, </w:t>
        </w:r>
      </w:ins>
      <w:ins w:id="40" w:author="Mark Scheuerell" w:date="2021-06-28T11:59:00Z">
        <w:r w:rsidR="00A0008B">
          <w:rPr>
            <w:rFonts w:cstheme="minorHAnsi"/>
            <w:sz w:val="24"/>
            <w:szCs w:val="24"/>
          </w:rPr>
          <w:t>for</w:t>
        </w:r>
      </w:ins>
      <w:ins w:id="41" w:author="Mark Scheuerell" w:date="2021-06-28T10:53:00Z">
        <w:r>
          <w:rPr>
            <w:rFonts w:cstheme="minorHAnsi"/>
            <w:sz w:val="24"/>
            <w:szCs w:val="24"/>
          </w:rPr>
          <w:t xml:space="preserve"> which the </w:t>
        </w:r>
      </w:ins>
      <w:ins w:id="42" w:author="Mark Scheuerell" w:date="2021-06-28T12:27:00Z">
        <w:r w:rsidR="00621D52">
          <w:rPr>
            <w:rFonts w:cstheme="minorHAnsi"/>
            <w:sz w:val="24"/>
            <w:szCs w:val="24"/>
          </w:rPr>
          <w:t>change in size</w:t>
        </w:r>
      </w:ins>
      <w:ins w:id="43" w:author="Mark Scheuerell" w:date="2021-06-28T10:53:00Z">
        <w:r>
          <w:rPr>
            <w:rFonts w:cstheme="minorHAnsi"/>
            <w:sz w:val="24"/>
            <w:szCs w:val="24"/>
          </w:rPr>
          <w:t xml:space="preserve"> over time was assumed to be either biased or unbiased</w:t>
        </w:r>
      </w:ins>
      <w:ins w:id="44" w:author="Mark Scheuerell" w:date="2021-06-28T12:27:00Z">
        <w:r w:rsidR="00621D52">
          <w:rPr>
            <w:rFonts w:cstheme="minorHAnsi"/>
            <w:sz w:val="24"/>
            <w:szCs w:val="24"/>
          </w:rPr>
          <w:t xml:space="preserve">, </w:t>
        </w:r>
      </w:ins>
      <w:ins w:id="45" w:author="Mark Scheuerell" w:date="2021-06-28T12:28:00Z">
        <w:r w:rsidR="00621D52">
          <w:rPr>
            <w:rFonts w:cstheme="minorHAnsi"/>
            <w:sz w:val="24"/>
            <w:szCs w:val="24"/>
          </w:rPr>
          <w:t xml:space="preserve">indicating whether the changes in fish size over time were random or </w:t>
        </w:r>
      </w:ins>
      <w:ins w:id="46" w:author="Mark Scheuerell" w:date="2021-06-28T12:29:00Z">
        <w:r w:rsidR="00621D52">
          <w:rPr>
            <w:rFonts w:cstheme="minorHAnsi"/>
            <w:sz w:val="24"/>
            <w:szCs w:val="24"/>
          </w:rPr>
          <w:t xml:space="preserve">generally </w:t>
        </w:r>
      </w:ins>
      <w:ins w:id="47" w:author="Mark Scheuerell" w:date="2021-06-28T12:28:00Z">
        <w:r w:rsidR="00621D52">
          <w:rPr>
            <w:rFonts w:cstheme="minorHAnsi"/>
            <w:sz w:val="24"/>
            <w:szCs w:val="24"/>
          </w:rPr>
          <w:t>trending upward/downward</w:t>
        </w:r>
      </w:ins>
      <w:ins w:id="48" w:author="Mark Scheuerell" w:date="2021-06-28T10:54:00Z">
        <w:r>
          <w:rPr>
            <w:rFonts w:cstheme="minorHAnsi"/>
            <w:sz w:val="24"/>
            <w:szCs w:val="24"/>
          </w:rPr>
          <w:t>. Specifically,</w:t>
        </w:r>
      </w:ins>
      <w:ins w:id="49" w:author="Mark Scheuerell" w:date="2021-06-28T12:35:00Z">
        <w:r w:rsidR="009046B8">
          <w:rPr>
            <w:rFonts w:cstheme="minorHAnsi"/>
            <w:sz w:val="24"/>
            <w:szCs w:val="24"/>
          </w:rPr>
          <w:t xml:space="preserve"> the model takes the form</w:t>
        </w:r>
      </w:ins>
    </w:p>
    <w:p w14:paraId="20065AD8" w14:textId="4823CB71" w:rsidR="007F2611" w:rsidRPr="007F2611" w:rsidRDefault="004146A5" w:rsidP="004146A5">
      <w:pPr>
        <w:tabs>
          <w:tab w:val="center" w:pos="4680"/>
          <w:tab w:val="right" w:pos="9180"/>
        </w:tabs>
        <w:spacing w:after="0" w:line="480" w:lineRule="auto"/>
        <w:ind w:firstLine="720"/>
        <w:rPr>
          <w:ins w:id="50" w:author="Mark Scheuerell" w:date="2021-06-28T10:56:00Z"/>
          <w:rFonts w:eastAsiaTheme="minorEastAsia" w:cstheme="minorHAnsi"/>
          <w:sz w:val="24"/>
          <w:szCs w:val="24"/>
          <w:rPrChange w:id="51" w:author="Mark Scheuerell" w:date="2021-06-28T10:56:00Z">
            <w:rPr>
              <w:ins w:id="52" w:author="Mark Scheuerell" w:date="2021-06-28T10:56:00Z"/>
              <w:rFonts w:eastAsiaTheme="minorEastAsia" w:cstheme="minorHAnsi"/>
              <w:sz w:val="24"/>
              <w:szCs w:val="24"/>
            </w:rPr>
          </w:rPrChange>
        </w:rPr>
        <w:pPrChange w:id="53" w:author="Mark Scheuerell" w:date="2021-06-28T12:13:00Z">
          <w:pPr>
            <w:tabs>
              <w:tab w:val="right" w:pos="9180"/>
            </w:tabs>
            <w:spacing w:after="0" w:line="480" w:lineRule="auto"/>
            <w:ind w:firstLine="720"/>
          </w:pPr>
        </w:pPrChange>
      </w:pPr>
      <w:ins w:id="54" w:author="Mark Scheuerell" w:date="2021-06-28T12:13:00Z">
        <w:r>
          <w:rPr>
            <w:rFonts w:eastAsiaTheme="minorEastAsia" w:cstheme="minorHAnsi"/>
            <w:sz w:val="24"/>
            <w:szCs w:val="24"/>
          </w:rPr>
          <w:tab/>
        </w:r>
      </w:ins>
      <m:oMath>
        <m:sSub>
          <m:sSubPr>
            <m:ctrlPr>
              <w:ins w:id="55" w:author="Mark Scheuerell" w:date="2021-06-28T10:55:00Z">
                <w:rPr>
                  <w:rFonts w:ascii="Cambria Math" w:hAnsi="Cambria Math" w:cstheme="minorHAnsi"/>
                  <w:i/>
                  <w:sz w:val="24"/>
                  <w:szCs w:val="24"/>
                </w:rPr>
              </w:ins>
            </m:ctrlPr>
          </m:sSubPr>
          <m:e>
            <m:r>
              <w:ins w:id="56" w:author="Mark Scheuerell" w:date="2021-06-28T10:55:00Z">
                <w:rPr>
                  <w:rFonts w:ascii="Cambria Math" w:hAnsi="Cambria Math" w:cstheme="minorHAnsi"/>
                  <w:sz w:val="24"/>
                  <w:szCs w:val="24"/>
                </w:rPr>
                <m:t>x</m:t>
              </w:ins>
            </m:r>
          </m:e>
          <m:sub>
            <m:r>
              <w:ins w:id="57" w:author="Mark Scheuerell" w:date="2021-06-28T12:15:00Z">
                <w:rPr>
                  <w:rFonts w:ascii="Cambria Math" w:hAnsi="Cambria Math" w:cstheme="minorHAnsi"/>
                  <w:sz w:val="24"/>
                  <w:szCs w:val="24"/>
                </w:rPr>
                <m:t>i,</m:t>
              </w:ins>
            </m:r>
            <m:r>
              <w:ins w:id="58" w:author="Mark Scheuerell" w:date="2021-06-28T10:55:00Z">
                <w:rPr>
                  <w:rFonts w:ascii="Cambria Math" w:hAnsi="Cambria Math" w:cstheme="minorHAnsi"/>
                  <w:sz w:val="24"/>
                  <w:szCs w:val="24"/>
                </w:rPr>
                <m:t>t</m:t>
              </w:ins>
            </m:r>
          </m:sub>
        </m:sSub>
        <m:r>
          <w:rPr>
            <w:rFonts w:ascii="Cambria Math" w:hAnsi="Cambria Math" w:cstheme="minorHAnsi"/>
            <w:sz w:val="24"/>
            <w:szCs w:val="24"/>
          </w:rPr>
          <m:t>=</m:t>
        </m:r>
        <m:sSub>
          <m:sSubPr>
            <m:ctrlPr>
              <w:ins w:id="59" w:author="Mark Scheuerell" w:date="2021-06-28T10:55:00Z">
                <w:rPr>
                  <w:rFonts w:ascii="Cambria Math" w:hAnsi="Cambria Math" w:cstheme="minorHAnsi"/>
                  <w:i/>
                  <w:sz w:val="24"/>
                  <w:szCs w:val="24"/>
                </w:rPr>
              </w:ins>
            </m:ctrlPr>
          </m:sSubPr>
          <m:e>
            <m:r>
              <w:ins w:id="60" w:author="Mark Scheuerell" w:date="2021-06-28T10:55:00Z">
                <w:rPr>
                  <w:rFonts w:ascii="Cambria Math" w:hAnsi="Cambria Math" w:cstheme="minorHAnsi"/>
                  <w:sz w:val="24"/>
                  <w:szCs w:val="24"/>
                </w:rPr>
                <m:t>x</m:t>
              </w:ins>
            </m:r>
          </m:e>
          <m:sub>
            <m:r>
              <w:ins w:id="61" w:author="Mark Scheuerell" w:date="2021-06-28T12:16:00Z">
                <w:rPr>
                  <w:rFonts w:ascii="Cambria Math" w:hAnsi="Cambria Math" w:cstheme="minorHAnsi"/>
                  <w:sz w:val="24"/>
                  <w:szCs w:val="24"/>
                </w:rPr>
                <m:t>i,</m:t>
              </w:ins>
            </m:r>
            <m:r>
              <w:ins w:id="62" w:author="Mark Scheuerell" w:date="2021-06-28T10:55:00Z">
                <w:rPr>
                  <w:rFonts w:ascii="Cambria Math" w:hAnsi="Cambria Math" w:cstheme="minorHAnsi"/>
                  <w:sz w:val="24"/>
                  <w:szCs w:val="24"/>
                </w:rPr>
                <m:t>t-1</m:t>
              </w:ins>
            </m:r>
          </m:sub>
        </m:sSub>
        <m:r>
          <w:rPr>
            <w:rFonts w:ascii="Cambria Math" w:hAnsi="Cambria Math" w:cstheme="minorHAnsi"/>
            <w:sz w:val="24"/>
            <w:szCs w:val="24"/>
          </w:rPr>
          <m:t>+</m:t>
        </m:r>
        <m:sSub>
          <m:sSubPr>
            <m:ctrlPr>
              <w:ins w:id="63" w:author="Mark Scheuerell" w:date="2021-06-28T12:16:00Z">
                <w:rPr>
                  <w:rFonts w:ascii="Cambria Math" w:hAnsi="Cambria Math" w:cstheme="minorHAnsi"/>
                  <w:iCs/>
                  <w:sz w:val="24"/>
                  <w:szCs w:val="24"/>
                </w:rPr>
              </w:ins>
            </m:ctrlPr>
          </m:sSubPr>
          <m:e>
            <m:r>
              <m:rPr>
                <m:sty m:val="p"/>
              </m:rPr>
              <w:rPr>
                <w:rFonts w:ascii="Cambria Math" w:hAnsi="Cambria Math" w:cstheme="minorHAnsi"/>
                <w:sz w:val="24"/>
                <w:szCs w:val="24"/>
              </w:rPr>
              <m:t>u</m:t>
            </m:r>
            <m:ctrlPr>
              <w:ins w:id="64" w:author="Mark Scheuerell" w:date="2021-06-28T12:16:00Z">
                <w:rPr>
                  <w:rFonts w:ascii="Cambria Math" w:hAnsi="Cambria Math" w:cstheme="minorHAnsi"/>
                  <w:i/>
                  <w:sz w:val="24"/>
                  <w:szCs w:val="24"/>
                </w:rPr>
              </w:ins>
            </m:ctrlPr>
          </m:e>
          <m:sub>
            <m:r>
              <w:ins w:id="65" w:author="Mark Scheuerell" w:date="2021-06-28T12:16:00Z">
                <m:rPr>
                  <m:sty m:val="p"/>
                </m:rPr>
                <w:rPr>
                  <w:rFonts w:ascii="Cambria Math" w:hAnsi="Cambria Math" w:cstheme="minorHAnsi"/>
                  <w:sz w:val="24"/>
                  <w:szCs w:val="24"/>
                </w:rPr>
                <m:t>i</m:t>
              </w:ins>
            </m:r>
          </m:sub>
        </m:sSub>
        <m:r>
          <w:rPr>
            <w:rFonts w:ascii="Cambria Math" w:hAnsi="Cambria Math" w:cstheme="minorHAnsi"/>
            <w:sz w:val="24"/>
            <w:szCs w:val="24"/>
          </w:rPr>
          <m:t>+</m:t>
        </m:r>
        <m:sSub>
          <m:sSubPr>
            <m:ctrlPr>
              <w:ins w:id="66" w:author="Mark Scheuerell" w:date="2021-06-28T10:55:00Z">
                <w:rPr>
                  <w:rFonts w:ascii="Cambria Math" w:hAnsi="Cambria Math" w:cstheme="minorHAnsi"/>
                  <w:i/>
                  <w:sz w:val="24"/>
                  <w:szCs w:val="24"/>
                </w:rPr>
              </w:ins>
            </m:ctrlPr>
          </m:sSubPr>
          <m:e>
            <m:r>
              <w:ins w:id="67" w:author="Mark Scheuerell" w:date="2021-06-28T10:55:00Z">
                <w:rPr>
                  <w:rFonts w:ascii="Cambria Math" w:hAnsi="Cambria Math" w:cstheme="minorHAnsi"/>
                  <w:sz w:val="24"/>
                  <w:szCs w:val="24"/>
                </w:rPr>
                <m:t>w</m:t>
              </w:ins>
            </m:r>
          </m:e>
          <m:sub>
            <m:r>
              <w:ins w:id="68" w:author="Mark Scheuerell" w:date="2021-06-28T12:16:00Z">
                <w:rPr>
                  <w:rFonts w:ascii="Cambria Math" w:hAnsi="Cambria Math" w:cstheme="minorHAnsi"/>
                  <w:sz w:val="24"/>
                  <w:szCs w:val="24"/>
                </w:rPr>
                <m:t>i,</m:t>
              </w:ins>
            </m:r>
            <m:r>
              <w:ins w:id="69" w:author="Mark Scheuerell" w:date="2021-06-28T10:55:00Z">
                <w:rPr>
                  <w:rFonts w:ascii="Cambria Math" w:hAnsi="Cambria Math" w:cstheme="minorHAnsi"/>
                  <w:sz w:val="24"/>
                  <w:szCs w:val="24"/>
                </w:rPr>
                <m:t>t</m:t>
              </w:ins>
            </m:r>
          </m:sub>
        </m:sSub>
      </m:oMath>
      <w:ins w:id="70" w:author="Mark Scheuerell" w:date="2021-06-28T12:13:00Z">
        <w:r>
          <w:rPr>
            <w:rFonts w:eastAsiaTheme="minorEastAsia" w:cstheme="minorHAnsi"/>
            <w:sz w:val="24"/>
            <w:szCs w:val="24"/>
          </w:rPr>
          <w:tab/>
          <w:t>(1)</w:t>
        </w:r>
      </w:ins>
    </w:p>
    <w:p w14:paraId="0BD7691A" w14:textId="743C0CC1" w:rsidR="007F2611" w:rsidRDefault="007F2611" w:rsidP="007F2611">
      <w:pPr>
        <w:spacing w:after="0" w:line="480" w:lineRule="auto"/>
        <w:rPr>
          <w:ins w:id="71" w:author="Mark Scheuerell" w:date="2021-06-28T12:35:00Z"/>
          <w:rFonts w:eastAsiaTheme="minorEastAsia" w:cstheme="minorHAnsi"/>
          <w:sz w:val="24"/>
          <w:szCs w:val="24"/>
        </w:rPr>
      </w:pPr>
      <w:ins w:id="72" w:author="Mark Scheuerell" w:date="2021-06-28T10:56:00Z">
        <w:r>
          <w:rPr>
            <w:rFonts w:eastAsiaTheme="minorEastAsia" w:cstheme="minorHAnsi"/>
            <w:sz w:val="24"/>
            <w:szCs w:val="24"/>
          </w:rPr>
          <w:t xml:space="preserve">where </w:t>
        </w:r>
        <w:proofErr w:type="spellStart"/>
        <w:proofErr w:type="gramStart"/>
        <w:r w:rsidRPr="007F2611">
          <w:rPr>
            <w:rFonts w:eastAsiaTheme="minorEastAsia" w:cstheme="minorHAnsi"/>
            <w:i/>
            <w:iCs/>
            <w:sz w:val="24"/>
            <w:szCs w:val="24"/>
            <w:rPrChange w:id="73" w:author="Mark Scheuerell" w:date="2021-06-28T10:58:00Z">
              <w:rPr>
                <w:rFonts w:eastAsiaTheme="minorEastAsia" w:cstheme="minorHAnsi"/>
                <w:sz w:val="24"/>
                <w:szCs w:val="24"/>
              </w:rPr>
            </w:rPrChange>
          </w:rPr>
          <w:t>x</w:t>
        </w:r>
      </w:ins>
      <w:ins w:id="74" w:author="Mark Scheuerell" w:date="2021-06-28T12:16:00Z">
        <w:r w:rsidR="00DB523D" w:rsidRPr="00DB523D">
          <w:rPr>
            <w:rFonts w:eastAsiaTheme="minorEastAsia" w:cstheme="minorHAnsi"/>
            <w:i/>
            <w:iCs/>
            <w:sz w:val="24"/>
            <w:szCs w:val="24"/>
            <w:vertAlign w:val="subscript"/>
            <w:rPrChange w:id="75" w:author="Mark Scheuerell" w:date="2021-06-28T12:16:00Z">
              <w:rPr>
                <w:rFonts w:eastAsiaTheme="minorEastAsia" w:cstheme="minorHAnsi"/>
                <w:i/>
                <w:iCs/>
                <w:sz w:val="24"/>
                <w:szCs w:val="24"/>
              </w:rPr>
            </w:rPrChange>
          </w:rPr>
          <w:t>i,</w:t>
        </w:r>
      </w:ins>
      <w:ins w:id="76" w:author="Mark Scheuerell" w:date="2021-06-28T10:56:00Z">
        <w:r w:rsidRPr="007F2611">
          <w:rPr>
            <w:rFonts w:eastAsiaTheme="minorEastAsia" w:cstheme="minorHAnsi"/>
            <w:i/>
            <w:iCs/>
            <w:sz w:val="24"/>
            <w:szCs w:val="24"/>
            <w:vertAlign w:val="subscript"/>
            <w:rPrChange w:id="77" w:author="Mark Scheuerell" w:date="2021-06-28T10:58:00Z">
              <w:rPr>
                <w:rFonts w:eastAsiaTheme="minorEastAsia" w:cstheme="minorHAnsi"/>
                <w:sz w:val="24"/>
                <w:szCs w:val="24"/>
              </w:rPr>
            </w:rPrChange>
          </w:rPr>
          <w:t>t</w:t>
        </w:r>
        <w:proofErr w:type="spellEnd"/>
        <w:proofErr w:type="gramEnd"/>
        <w:r>
          <w:rPr>
            <w:rFonts w:eastAsiaTheme="minorEastAsia" w:cstheme="minorHAnsi"/>
            <w:sz w:val="24"/>
            <w:szCs w:val="24"/>
          </w:rPr>
          <w:t xml:space="preserve"> is the </w:t>
        </w:r>
      </w:ins>
      <w:ins w:id="78" w:author="Mark Scheuerell" w:date="2021-06-28T12:11:00Z">
        <w:r w:rsidR="005936DA">
          <w:rPr>
            <w:rFonts w:eastAsiaTheme="minorEastAsia" w:cstheme="minorHAnsi"/>
            <w:sz w:val="24"/>
            <w:szCs w:val="24"/>
          </w:rPr>
          <w:t xml:space="preserve">natural </w:t>
        </w:r>
      </w:ins>
      <w:ins w:id="79" w:author="Mark Scheuerell" w:date="2021-06-28T10:57:00Z">
        <w:r>
          <w:rPr>
            <w:rFonts w:eastAsiaTheme="minorEastAsia" w:cstheme="minorHAnsi"/>
            <w:sz w:val="24"/>
            <w:szCs w:val="24"/>
          </w:rPr>
          <w:t>log</w:t>
        </w:r>
      </w:ins>
      <w:ins w:id="80" w:author="Mark Scheuerell" w:date="2021-06-28T12:11:00Z">
        <w:r w:rsidR="005936DA">
          <w:rPr>
            <w:rFonts w:eastAsiaTheme="minorEastAsia" w:cstheme="minorHAnsi"/>
            <w:sz w:val="24"/>
            <w:szCs w:val="24"/>
          </w:rPr>
          <w:t>arithm</w:t>
        </w:r>
      </w:ins>
      <w:ins w:id="81" w:author="Mark Scheuerell" w:date="2021-06-28T10:57:00Z">
        <w:r>
          <w:rPr>
            <w:rFonts w:eastAsiaTheme="minorEastAsia" w:cstheme="minorHAnsi"/>
            <w:sz w:val="24"/>
            <w:szCs w:val="24"/>
          </w:rPr>
          <w:t xml:space="preserve"> of fish size </w:t>
        </w:r>
      </w:ins>
      <w:ins w:id="82" w:author="Mark Scheuerell" w:date="2021-06-28T12:17:00Z">
        <w:r w:rsidR="00DB523D">
          <w:rPr>
            <w:rFonts w:eastAsiaTheme="minorEastAsia" w:cstheme="minorHAnsi"/>
            <w:sz w:val="24"/>
            <w:szCs w:val="24"/>
          </w:rPr>
          <w:t xml:space="preserve">from source </w:t>
        </w:r>
        <w:proofErr w:type="spellStart"/>
        <w:r w:rsidR="00DB523D">
          <w:rPr>
            <w:rFonts w:eastAsiaTheme="minorEastAsia" w:cstheme="minorHAnsi"/>
            <w:i/>
            <w:iCs/>
            <w:sz w:val="24"/>
            <w:szCs w:val="24"/>
          </w:rPr>
          <w:t>i</w:t>
        </w:r>
      </w:ins>
      <w:proofErr w:type="spellEnd"/>
      <w:ins w:id="83" w:author="Mark Scheuerell" w:date="2021-06-28T12:20:00Z">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DB523D">
          <w:rPr>
            <w:rFonts w:eastAsiaTheme="minorEastAsia" w:cstheme="minorHAnsi"/>
            <w:i/>
            <w:iCs/>
            <w:sz w:val="24"/>
            <w:szCs w:val="24"/>
            <w:rPrChange w:id="84" w:author="Mark Scheuerell" w:date="2021-06-28T12:20:00Z">
              <w:rPr>
                <w:rFonts w:eastAsiaTheme="minorEastAsia" w:cstheme="minorHAnsi"/>
                <w:sz w:val="24"/>
                <w:szCs w:val="24"/>
              </w:rPr>
            </w:rPrChange>
          </w:rPr>
          <w:t>t</w:t>
        </w:r>
      </w:ins>
      <w:ins w:id="85" w:author="Mark Scheuerell" w:date="2021-06-28T10:57:00Z">
        <w:r>
          <w:rPr>
            <w:rFonts w:eastAsiaTheme="minorEastAsia" w:cstheme="minorHAnsi"/>
            <w:sz w:val="24"/>
            <w:szCs w:val="24"/>
          </w:rPr>
          <w:t xml:space="preserve">, </w:t>
        </w:r>
        <w:proofErr w:type="spellStart"/>
        <w:r w:rsidRPr="007F2611">
          <w:rPr>
            <w:rFonts w:eastAsiaTheme="minorEastAsia" w:cstheme="minorHAnsi"/>
            <w:i/>
            <w:iCs/>
            <w:sz w:val="24"/>
            <w:szCs w:val="24"/>
            <w:rPrChange w:id="86" w:author="Mark Scheuerell" w:date="2021-06-28T10:58:00Z">
              <w:rPr>
                <w:rFonts w:eastAsiaTheme="minorEastAsia" w:cstheme="minorHAnsi"/>
                <w:sz w:val="24"/>
                <w:szCs w:val="24"/>
              </w:rPr>
            </w:rPrChange>
          </w:rPr>
          <w:t>u</w:t>
        </w:r>
      </w:ins>
      <w:ins w:id="87" w:author="Mark Scheuerell" w:date="2021-06-28T12:16:00Z">
        <w:r w:rsidR="00DB523D" w:rsidRPr="00DB523D">
          <w:rPr>
            <w:rFonts w:eastAsiaTheme="minorEastAsia" w:cstheme="minorHAnsi"/>
            <w:i/>
            <w:iCs/>
            <w:sz w:val="24"/>
            <w:szCs w:val="24"/>
            <w:vertAlign w:val="subscript"/>
            <w:rPrChange w:id="88" w:author="Mark Scheuerell" w:date="2021-06-28T12:16:00Z">
              <w:rPr>
                <w:rFonts w:eastAsiaTheme="minorEastAsia" w:cstheme="minorHAnsi"/>
                <w:i/>
                <w:iCs/>
                <w:sz w:val="24"/>
                <w:szCs w:val="24"/>
              </w:rPr>
            </w:rPrChange>
          </w:rPr>
          <w:t>i</w:t>
        </w:r>
      </w:ins>
      <w:proofErr w:type="spellEnd"/>
      <w:ins w:id="89" w:author="Mark Scheuerell" w:date="2021-06-28T10:57:00Z">
        <w:r>
          <w:rPr>
            <w:rFonts w:eastAsiaTheme="minorEastAsia" w:cstheme="minorHAnsi"/>
            <w:sz w:val="24"/>
            <w:szCs w:val="24"/>
          </w:rPr>
          <w:t xml:space="preserve"> is the bias term</w:t>
        </w:r>
      </w:ins>
      <w:ins w:id="90" w:author="Mark Scheuerell" w:date="2021-06-28T12:17:00Z">
        <w:r w:rsidR="00DB523D">
          <w:rPr>
            <w:rFonts w:eastAsiaTheme="minorEastAsia" w:cstheme="minorHAnsi"/>
            <w:sz w:val="24"/>
            <w:szCs w:val="24"/>
          </w:rPr>
          <w:t xml:space="preserve"> for </w:t>
        </w:r>
        <w:r w:rsidR="00DB523D">
          <w:rPr>
            <w:rFonts w:eastAsiaTheme="minorEastAsia" w:cstheme="minorHAnsi"/>
            <w:sz w:val="24"/>
            <w:szCs w:val="24"/>
          </w:rPr>
          <w:t xml:space="preserve">source </w:t>
        </w:r>
        <w:proofErr w:type="spellStart"/>
        <w:r w:rsidR="00DB523D">
          <w:rPr>
            <w:rFonts w:eastAsiaTheme="minorEastAsia" w:cstheme="minorHAnsi"/>
            <w:i/>
            <w:iCs/>
            <w:sz w:val="24"/>
            <w:szCs w:val="24"/>
          </w:rPr>
          <w:t>i</w:t>
        </w:r>
      </w:ins>
      <w:proofErr w:type="spellEnd"/>
      <w:ins w:id="91" w:author="Mark Scheuerell" w:date="2021-06-28T10:57:00Z">
        <w:r>
          <w:rPr>
            <w:rFonts w:eastAsiaTheme="minorEastAsia" w:cstheme="minorHAnsi"/>
            <w:sz w:val="24"/>
            <w:szCs w:val="24"/>
          </w:rPr>
          <w:t xml:space="preserve">, and </w:t>
        </w:r>
        <w:proofErr w:type="spellStart"/>
        <w:r w:rsidRPr="007F2611">
          <w:rPr>
            <w:rFonts w:eastAsiaTheme="minorEastAsia" w:cstheme="minorHAnsi"/>
            <w:i/>
            <w:iCs/>
            <w:sz w:val="24"/>
            <w:szCs w:val="24"/>
            <w:rPrChange w:id="92" w:author="Mark Scheuerell" w:date="2021-06-28T10:58:00Z">
              <w:rPr>
                <w:rFonts w:eastAsiaTheme="minorEastAsia" w:cstheme="minorHAnsi"/>
                <w:sz w:val="24"/>
                <w:szCs w:val="24"/>
              </w:rPr>
            </w:rPrChange>
          </w:rPr>
          <w:t>w</w:t>
        </w:r>
      </w:ins>
      <w:ins w:id="93" w:author="Mark Scheuerell" w:date="2021-06-28T12:16:00Z">
        <w:r w:rsidR="00DB523D">
          <w:rPr>
            <w:rFonts w:eastAsiaTheme="minorEastAsia" w:cstheme="minorHAnsi"/>
            <w:i/>
            <w:iCs/>
            <w:sz w:val="24"/>
            <w:szCs w:val="24"/>
            <w:vertAlign w:val="subscript"/>
          </w:rPr>
          <w:t>i,t</w:t>
        </w:r>
      </w:ins>
      <w:proofErr w:type="spellEnd"/>
      <w:ins w:id="94" w:author="Mark Scheuerell" w:date="2021-06-28T10:57:00Z">
        <w:r>
          <w:rPr>
            <w:rFonts w:eastAsiaTheme="minorEastAsia" w:cstheme="minorHAnsi"/>
            <w:sz w:val="24"/>
            <w:szCs w:val="24"/>
          </w:rPr>
          <w:t xml:space="preserve"> is a residual process error</w:t>
        </w:r>
      </w:ins>
      <w:ins w:id="95" w:author="Mark Scheuerell" w:date="2021-06-28T12:17:00Z">
        <w:r w:rsidR="00DB523D">
          <w:rPr>
            <w:rFonts w:eastAsiaTheme="minorEastAsia" w:cstheme="minorHAnsi"/>
            <w:sz w:val="24"/>
            <w:szCs w:val="24"/>
          </w:rPr>
          <w:t xml:space="preserve"> </w:t>
        </w:r>
      </w:ins>
      <w:ins w:id="96" w:author="Mark Scheuerell" w:date="2021-06-28T12:18:00Z">
        <w:r w:rsidR="00DB523D">
          <w:rPr>
            <w:rFonts w:eastAsiaTheme="minorEastAsia" w:cstheme="minorHAnsi"/>
            <w:sz w:val="24"/>
            <w:szCs w:val="24"/>
          </w:rPr>
          <w:t xml:space="preserve">for </w:t>
        </w:r>
        <w:r w:rsidR="00DB523D">
          <w:rPr>
            <w:rFonts w:eastAsiaTheme="minorEastAsia" w:cstheme="minorHAnsi"/>
            <w:sz w:val="24"/>
            <w:szCs w:val="24"/>
          </w:rPr>
          <w:t xml:space="preserve">source </w:t>
        </w:r>
        <w:proofErr w:type="spellStart"/>
        <w:r w:rsidR="00DB523D">
          <w:rPr>
            <w:rFonts w:eastAsiaTheme="minorEastAsia" w:cstheme="minorHAnsi"/>
            <w:i/>
            <w:iCs/>
            <w:sz w:val="24"/>
            <w:szCs w:val="24"/>
          </w:rPr>
          <w:t>i</w:t>
        </w:r>
      </w:ins>
      <w:proofErr w:type="spellEnd"/>
      <w:ins w:id="97" w:author="Mark Scheuerell" w:date="2021-06-28T12:20:00Z">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DB523D">
          <w:rPr>
            <w:rFonts w:eastAsiaTheme="minorEastAsia" w:cstheme="minorHAnsi"/>
            <w:i/>
            <w:iCs/>
            <w:sz w:val="24"/>
            <w:szCs w:val="24"/>
            <w:rPrChange w:id="98" w:author="Mark Scheuerell" w:date="2021-06-28T12:20:00Z">
              <w:rPr>
                <w:rFonts w:eastAsiaTheme="minorEastAsia" w:cstheme="minorHAnsi"/>
                <w:sz w:val="24"/>
                <w:szCs w:val="24"/>
              </w:rPr>
            </w:rPrChange>
          </w:rPr>
          <w:t>t</w:t>
        </w:r>
      </w:ins>
      <w:ins w:id="99" w:author="Mark Scheuerell" w:date="2021-06-28T10:58:00Z">
        <w:r w:rsidR="004D3AA7">
          <w:rPr>
            <w:rFonts w:eastAsiaTheme="minorEastAsia" w:cstheme="minorHAnsi"/>
            <w:sz w:val="24"/>
            <w:szCs w:val="24"/>
          </w:rPr>
          <w:t>, such that</w:t>
        </w:r>
      </w:ins>
      <w:ins w:id="100" w:author="Mark Scheuerell" w:date="2021-06-28T10:57:00Z">
        <w:r>
          <w:rPr>
            <w:rFonts w:eastAsiaTheme="minorEastAsia" w:cstheme="minorHAnsi"/>
            <w:sz w:val="24"/>
            <w:szCs w:val="24"/>
          </w:rPr>
          <w:t xml:space="preserve"> </w:t>
        </w:r>
        <w:proofErr w:type="spellStart"/>
        <w:r w:rsidRPr="007F2611">
          <w:rPr>
            <w:rFonts w:eastAsiaTheme="minorEastAsia" w:cstheme="minorHAnsi"/>
            <w:i/>
            <w:iCs/>
            <w:sz w:val="24"/>
            <w:szCs w:val="24"/>
            <w:rPrChange w:id="101" w:author="Mark Scheuerell" w:date="2021-06-28T10:58:00Z">
              <w:rPr>
                <w:rFonts w:eastAsiaTheme="minorEastAsia" w:cstheme="minorHAnsi"/>
                <w:sz w:val="24"/>
                <w:szCs w:val="24"/>
              </w:rPr>
            </w:rPrChange>
          </w:rPr>
          <w:t>w</w:t>
        </w:r>
      </w:ins>
      <w:ins w:id="102" w:author="Mark Scheuerell" w:date="2021-06-28T12:17:00Z">
        <w:r w:rsidR="00DB523D">
          <w:rPr>
            <w:rFonts w:eastAsiaTheme="minorEastAsia" w:cstheme="minorHAnsi"/>
            <w:i/>
            <w:iCs/>
            <w:sz w:val="24"/>
            <w:szCs w:val="24"/>
            <w:vertAlign w:val="subscript"/>
          </w:rPr>
          <w:t>i,t</w:t>
        </w:r>
      </w:ins>
      <w:proofErr w:type="spellEnd"/>
      <w:ins w:id="103" w:author="Mark Scheuerell" w:date="2021-06-28T10:57:00Z">
        <w:r>
          <w:rPr>
            <w:rFonts w:eastAsiaTheme="minorEastAsia" w:cstheme="minorHAnsi"/>
            <w:sz w:val="24"/>
            <w:szCs w:val="24"/>
          </w:rPr>
          <w:t xml:space="preserve"> ~ N(0, </w:t>
        </w:r>
        <w:r w:rsidRPr="007F2611">
          <w:rPr>
            <w:rFonts w:eastAsiaTheme="minorEastAsia" w:cstheme="minorHAnsi"/>
            <w:i/>
            <w:iCs/>
            <w:sz w:val="24"/>
            <w:szCs w:val="24"/>
            <w:rPrChange w:id="104" w:author="Mark Scheuerell" w:date="2021-06-28T10:57:00Z">
              <w:rPr>
                <w:rFonts w:eastAsiaTheme="minorEastAsia" w:cstheme="minorHAnsi"/>
                <w:sz w:val="24"/>
                <w:szCs w:val="24"/>
              </w:rPr>
            </w:rPrChange>
          </w:rPr>
          <w:t>q</w:t>
        </w:r>
        <w:r>
          <w:rPr>
            <w:rFonts w:eastAsiaTheme="minorEastAsia" w:cstheme="minorHAnsi"/>
            <w:sz w:val="24"/>
            <w:szCs w:val="24"/>
          </w:rPr>
          <w:t>)</w:t>
        </w:r>
      </w:ins>
      <w:ins w:id="105" w:author="Mark Scheuerell" w:date="2021-06-28T10:58:00Z">
        <w:r w:rsidR="004D3AA7">
          <w:rPr>
            <w:rFonts w:eastAsiaTheme="minorEastAsia" w:cstheme="minorHAnsi"/>
            <w:sz w:val="24"/>
            <w:szCs w:val="24"/>
          </w:rPr>
          <w:t>.</w:t>
        </w:r>
        <w:r w:rsidR="00786DDF">
          <w:rPr>
            <w:rFonts w:eastAsiaTheme="minorEastAsia" w:cstheme="minorHAnsi"/>
            <w:sz w:val="24"/>
            <w:szCs w:val="24"/>
          </w:rPr>
          <w:t xml:space="preserve"> We compared </w:t>
        </w:r>
      </w:ins>
      <w:ins w:id="106" w:author="Mark Scheuerell" w:date="2021-06-28T11:56:00Z">
        <w:r w:rsidR="00A0008B">
          <w:rPr>
            <w:rFonts w:eastAsiaTheme="minorEastAsia" w:cstheme="minorHAnsi"/>
            <w:sz w:val="24"/>
            <w:szCs w:val="24"/>
          </w:rPr>
          <w:t xml:space="preserve">the data support for </w:t>
        </w:r>
      </w:ins>
      <w:ins w:id="107" w:author="Mark Scheuerell" w:date="2021-06-28T10:58:00Z">
        <w:r w:rsidR="00786DDF">
          <w:rPr>
            <w:rFonts w:eastAsiaTheme="minorEastAsia" w:cstheme="minorHAnsi"/>
            <w:sz w:val="24"/>
            <w:szCs w:val="24"/>
          </w:rPr>
          <w:t xml:space="preserve">models with and without a bias term </w:t>
        </w:r>
      </w:ins>
      <w:ins w:id="108" w:author="Mark Scheuerell" w:date="2021-06-28T11:56:00Z">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ins>
      <w:proofErr w:type="spellEnd"/>
      <w:ins w:id="109" w:author="Mark Scheuerell" w:date="2021-06-28T11:57:00Z">
        <w:r w:rsidR="00A0008B">
          <w:rPr>
            <w:rFonts w:eastAsiaTheme="minorEastAsia" w:cstheme="minorHAnsi"/>
            <w:sz w:val="24"/>
            <w:szCs w:val="24"/>
          </w:rPr>
          <w:t>, in combination with different forms of observa</w:t>
        </w:r>
      </w:ins>
      <w:ins w:id="110" w:author="Mark Scheuerell" w:date="2021-06-28T11:58:00Z">
        <w:r w:rsidR="00A0008B">
          <w:rPr>
            <w:rFonts w:eastAsiaTheme="minorEastAsia" w:cstheme="minorHAnsi"/>
            <w:sz w:val="24"/>
            <w:szCs w:val="24"/>
          </w:rPr>
          <w:t>tion models</w:t>
        </w:r>
      </w:ins>
      <w:ins w:id="111" w:author="Mark Scheuerell" w:date="2021-06-28T12:14:00Z">
        <w:r w:rsidR="008F7A6D">
          <w:rPr>
            <w:rFonts w:eastAsiaTheme="minorEastAsia" w:cstheme="minorHAnsi"/>
            <w:sz w:val="24"/>
            <w:szCs w:val="24"/>
          </w:rPr>
          <w:t xml:space="preserve"> (see below)</w:t>
        </w:r>
      </w:ins>
      <w:ins w:id="112" w:author="Mark Scheuerell" w:date="2021-06-28T11:56:00Z">
        <w:r w:rsidR="00A0008B">
          <w:rPr>
            <w:rFonts w:eastAsiaTheme="minorEastAsia" w:cstheme="minorHAnsi"/>
            <w:sz w:val="24"/>
            <w:szCs w:val="24"/>
          </w:rPr>
          <w:t>.</w:t>
        </w:r>
      </w:ins>
    </w:p>
    <w:p w14:paraId="3EC22C71" w14:textId="2030538F" w:rsidR="00822998" w:rsidRDefault="00822998" w:rsidP="007F2611">
      <w:pPr>
        <w:spacing w:after="0" w:line="480" w:lineRule="auto"/>
        <w:rPr>
          <w:ins w:id="113" w:author="Mark Scheuerell" w:date="2021-06-28T14:00:00Z"/>
          <w:rFonts w:eastAsiaTheme="minorEastAsia" w:cstheme="minorHAnsi"/>
          <w:sz w:val="24"/>
          <w:szCs w:val="24"/>
        </w:rPr>
      </w:pPr>
      <w:ins w:id="114" w:author="Mark Scheuerell" w:date="2021-06-28T12:35:00Z">
        <w:r>
          <w:rPr>
            <w:rFonts w:eastAsiaTheme="minorEastAsia" w:cstheme="minorHAnsi"/>
            <w:sz w:val="24"/>
            <w:szCs w:val="24"/>
          </w:rPr>
          <w:tab/>
          <w:t>The observation model treats the observ</w:t>
        </w:r>
      </w:ins>
      <w:ins w:id="115" w:author="Mark Scheuerell" w:date="2021-06-28T12:36:00Z">
        <w:r>
          <w:rPr>
            <w:rFonts w:eastAsiaTheme="minorEastAsia" w:cstheme="minorHAnsi"/>
            <w:sz w:val="24"/>
            <w:szCs w:val="24"/>
          </w:rPr>
          <w:t xml:space="preserve">ed lengths of adult salmon </w:t>
        </w:r>
        <w:proofErr w:type="gramStart"/>
        <w:r>
          <w:rPr>
            <w:rFonts w:eastAsiaTheme="minorEastAsia" w:cstheme="minorHAnsi"/>
            <w:sz w:val="24"/>
            <w:szCs w:val="24"/>
          </w:rPr>
          <w:t>in a given year</w:t>
        </w:r>
        <w:proofErr w:type="gramEnd"/>
        <w:r>
          <w:rPr>
            <w:rFonts w:eastAsiaTheme="minorEastAsia" w:cstheme="minorHAnsi"/>
            <w:sz w:val="24"/>
            <w:szCs w:val="24"/>
          </w:rPr>
          <w:t xml:space="preserve"> as a sample </w:t>
        </w:r>
      </w:ins>
      <w:ins w:id="116" w:author="Mark Scheuerell" w:date="2021-06-28T14:00:00Z">
        <w:r w:rsidR="00497733">
          <w:rPr>
            <w:rFonts w:eastAsiaTheme="minorEastAsia" w:cstheme="minorHAnsi"/>
            <w:sz w:val="24"/>
            <w:szCs w:val="24"/>
          </w:rPr>
          <w:t>from</w:t>
        </w:r>
      </w:ins>
      <w:ins w:id="117" w:author="Mark Scheuerell" w:date="2021-06-28T12:36:00Z">
        <w:r>
          <w:rPr>
            <w:rFonts w:eastAsiaTheme="minorEastAsia" w:cstheme="minorHAnsi"/>
            <w:sz w:val="24"/>
            <w:szCs w:val="24"/>
          </w:rPr>
          <w:t xml:space="preserve"> the distribution of true lengths in </w:t>
        </w:r>
      </w:ins>
      <w:ins w:id="118" w:author="Mark Scheuerell" w:date="2021-06-28T12:37:00Z">
        <w:r>
          <w:rPr>
            <w:rFonts w:eastAsiaTheme="minorEastAsia" w:cstheme="minorHAnsi"/>
            <w:sz w:val="24"/>
            <w:szCs w:val="24"/>
          </w:rPr>
          <w:t>the population</w:t>
        </w:r>
        <w:r w:rsidR="001F68A4">
          <w:rPr>
            <w:rFonts w:eastAsiaTheme="minorEastAsia" w:cstheme="minorHAnsi"/>
            <w:sz w:val="24"/>
            <w:szCs w:val="24"/>
          </w:rPr>
          <w:t xml:space="preserve">. </w:t>
        </w:r>
      </w:ins>
      <w:ins w:id="119" w:author="Mark Scheuerell" w:date="2021-06-28T14:00:00Z">
        <w:r w:rsidR="00497733">
          <w:rPr>
            <w:rFonts w:eastAsiaTheme="minorEastAsia" w:cstheme="minorHAnsi"/>
            <w:sz w:val="24"/>
            <w:szCs w:val="24"/>
          </w:rPr>
          <w:t>Specifically, the model is</w:t>
        </w:r>
      </w:ins>
    </w:p>
    <w:p w14:paraId="06BB77D4" w14:textId="2E5F9C96" w:rsidR="00497733" w:rsidRPr="00DF4CDA" w:rsidRDefault="00497733" w:rsidP="00497733">
      <w:pPr>
        <w:tabs>
          <w:tab w:val="center" w:pos="4680"/>
          <w:tab w:val="right" w:pos="9180"/>
        </w:tabs>
        <w:spacing w:after="0" w:line="480" w:lineRule="auto"/>
        <w:ind w:firstLine="720"/>
        <w:rPr>
          <w:ins w:id="120" w:author="Mark Scheuerell" w:date="2021-06-28T14:00:00Z"/>
          <w:rFonts w:eastAsiaTheme="minorEastAsia" w:cstheme="minorHAnsi"/>
          <w:sz w:val="24"/>
          <w:szCs w:val="24"/>
        </w:rPr>
      </w:pPr>
      <w:ins w:id="121" w:author="Mark Scheuerell" w:date="2021-06-28T14:00:00Z">
        <w:r>
          <w:rPr>
            <w:rFonts w:eastAsiaTheme="minorEastAsia" w:cstheme="minorHAnsi"/>
            <w:sz w:val="24"/>
            <w:szCs w:val="24"/>
          </w:rPr>
          <w:tab/>
        </w:r>
      </w:ins>
      <m:oMath>
        <m:sSub>
          <m:sSubPr>
            <m:ctrlPr>
              <w:ins w:id="122" w:author="Mark Scheuerell" w:date="2021-06-28T14:00:00Z">
                <w:rPr>
                  <w:rFonts w:ascii="Cambria Math" w:hAnsi="Cambria Math" w:cstheme="minorHAnsi"/>
                  <w:i/>
                  <w:sz w:val="24"/>
                  <w:szCs w:val="24"/>
                </w:rPr>
              </w:ins>
            </m:ctrlPr>
          </m:sSubPr>
          <m:e>
            <m:r>
              <w:ins w:id="123" w:author="Mark Scheuerell" w:date="2021-06-28T14:00:00Z">
                <w:rPr>
                  <w:rFonts w:ascii="Cambria Math" w:hAnsi="Cambria Math" w:cstheme="minorHAnsi"/>
                  <w:sz w:val="24"/>
                  <w:szCs w:val="24"/>
                </w:rPr>
                <m:t>y</m:t>
              </w:ins>
            </m:r>
          </m:e>
          <m:sub>
            <m:r>
              <w:ins w:id="124" w:author="Mark Scheuerell" w:date="2021-06-28T14:01:00Z">
                <w:rPr>
                  <w:rFonts w:ascii="Cambria Math" w:hAnsi="Cambria Math" w:cstheme="minorHAnsi"/>
                  <w:sz w:val="24"/>
                  <w:szCs w:val="24"/>
                </w:rPr>
                <m:t>j</m:t>
              </w:ins>
            </m:r>
            <m:r>
              <w:ins w:id="125" w:author="Mark Scheuerell" w:date="2021-06-28T14:00:00Z">
                <w:rPr>
                  <w:rFonts w:ascii="Cambria Math" w:hAnsi="Cambria Math" w:cstheme="minorHAnsi"/>
                  <w:sz w:val="24"/>
                  <w:szCs w:val="24"/>
                </w:rPr>
                <m:t>,t</m:t>
              </w:ins>
            </m:r>
          </m:sub>
        </m:sSub>
        <m:r>
          <w:rPr>
            <w:rFonts w:ascii="Cambria Math" w:hAnsi="Cambria Math" w:cstheme="minorHAnsi"/>
            <w:sz w:val="24"/>
            <w:szCs w:val="24"/>
          </w:rPr>
          <m:t>=</m:t>
        </m:r>
        <m:sSub>
          <m:sSubPr>
            <m:ctrlPr>
              <w:ins w:id="126" w:author="Mark Scheuerell" w:date="2021-06-28T14:00:00Z">
                <w:rPr>
                  <w:rFonts w:ascii="Cambria Math" w:hAnsi="Cambria Math" w:cstheme="minorHAnsi"/>
                  <w:i/>
                  <w:sz w:val="24"/>
                  <w:szCs w:val="24"/>
                </w:rPr>
              </w:ins>
            </m:ctrlPr>
          </m:sSubPr>
          <m:e>
            <m:r>
              <w:ins w:id="127" w:author="Mark Scheuerell" w:date="2021-06-28T14:00:00Z">
                <w:rPr>
                  <w:rFonts w:ascii="Cambria Math" w:hAnsi="Cambria Math" w:cstheme="minorHAnsi"/>
                  <w:sz w:val="24"/>
                  <w:szCs w:val="24"/>
                </w:rPr>
                <m:t>x</m:t>
              </w:ins>
            </m:r>
          </m:e>
          <m:sub>
            <m:r>
              <w:ins w:id="128" w:author="Mark Scheuerell" w:date="2021-06-28T14:00:00Z">
                <w:rPr>
                  <w:rFonts w:ascii="Cambria Math" w:hAnsi="Cambria Math" w:cstheme="minorHAnsi"/>
                  <w:sz w:val="24"/>
                  <w:szCs w:val="24"/>
                </w:rPr>
                <m:t>i,t</m:t>
              </w:ins>
            </m:r>
          </m:sub>
        </m:sSub>
        <m:r>
          <w:rPr>
            <w:rFonts w:ascii="Cambria Math" w:hAnsi="Cambria Math" w:cstheme="minorHAnsi"/>
            <w:sz w:val="24"/>
            <w:szCs w:val="24"/>
          </w:rPr>
          <m:t>+</m:t>
        </m:r>
        <m:sSub>
          <m:sSubPr>
            <m:ctrlPr>
              <w:ins w:id="129" w:author="Mark Scheuerell" w:date="2021-06-28T14:00:00Z">
                <w:rPr>
                  <w:rFonts w:ascii="Cambria Math" w:hAnsi="Cambria Math" w:cstheme="minorHAnsi"/>
                  <w:iCs/>
                  <w:sz w:val="24"/>
                  <w:szCs w:val="24"/>
                </w:rPr>
              </w:ins>
            </m:ctrlPr>
          </m:sSubPr>
          <m:e>
            <m:r>
              <w:ins w:id="130" w:author="Mark Scheuerell" w:date="2021-06-28T14:01:00Z">
                <w:rPr>
                  <w:rFonts w:ascii="Cambria Math" w:hAnsi="Cambria Math" w:cstheme="minorHAnsi"/>
                  <w:sz w:val="24"/>
                  <w:szCs w:val="24"/>
                </w:rPr>
                <m:t>a</m:t>
              </w:ins>
            </m:r>
            <m:ctrlPr>
              <w:ins w:id="131" w:author="Mark Scheuerell" w:date="2021-06-28T14:00:00Z">
                <w:rPr>
                  <w:rFonts w:ascii="Cambria Math" w:hAnsi="Cambria Math" w:cstheme="minorHAnsi"/>
                  <w:i/>
                  <w:sz w:val="24"/>
                  <w:szCs w:val="24"/>
                </w:rPr>
              </w:ins>
            </m:ctrlPr>
          </m:e>
          <m:sub>
            <m:r>
              <w:ins w:id="132" w:author="Mark Scheuerell" w:date="2021-06-28T14:01:00Z">
                <w:rPr>
                  <w:rFonts w:ascii="Cambria Math" w:hAnsi="Cambria Math" w:cstheme="minorHAnsi"/>
                  <w:sz w:val="24"/>
                  <w:szCs w:val="24"/>
                </w:rPr>
                <m:t>j</m:t>
              </w:ins>
            </m:r>
          </m:sub>
        </m:sSub>
        <m:r>
          <w:rPr>
            <w:rFonts w:ascii="Cambria Math" w:hAnsi="Cambria Math" w:cstheme="minorHAnsi"/>
            <w:sz w:val="24"/>
            <w:szCs w:val="24"/>
          </w:rPr>
          <m:t>+</m:t>
        </m:r>
        <m:sSub>
          <m:sSubPr>
            <m:ctrlPr>
              <w:ins w:id="133" w:author="Mark Scheuerell" w:date="2021-06-28T14:00:00Z">
                <w:rPr>
                  <w:rFonts w:ascii="Cambria Math" w:hAnsi="Cambria Math" w:cstheme="minorHAnsi"/>
                  <w:i/>
                  <w:sz w:val="24"/>
                  <w:szCs w:val="24"/>
                </w:rPr>
              </w:ins>
            </m:ctrlPr>
          </m:sSubPr>
          <m:e>
            <m:r>
              <w:ins w:id="134" w:author="Mark Scheuerell" w:date="2021-06-28T14:01:00Z">
                <w:rPr>
                  <w:rFonts w:ascii="Cambria Math" w:hAnsi="Cambria Math" w:cstheme="minorHAnsi"/>
                  <w:sz w:val="24"/>
                  <w:szCs w:val="24"/>
                </w:rPr>
                <m:t>v</m:t>
              </w:ins>
            </m:r>
          </m:e>
          <m:sub>
            <m:r>
              <w:ins w:id="135" w:author="Mark Scheuerell" w:date="2021-06-28T14:01:00Z">
                <w:rPr>
                  <w:rFonts w:ascii="Cambria Math" w:hAnsi="Cambria Math" w:cstheme="minorHAnsi"/>
                  <w:sz w:val="24"/>
                  <w:szCs w:val="24"/>
                </w:rPr>
                <m:t>j</m:t>
              </w:ins>
            </m:r>
            <m:r>
              <w:ins w:id="136" w:author="Mark Scheuerell" w:date="2021-06-28T14:00:00Z">
                <w:rPr>
                  <w:rFonts w:ascii="Cambria Math" w:hAnsi="Cambria Math" w:cstheme="minorHAnsi"/>
                  <w:sz w:val="24"/>
                  <w:szCs w:val="24"/>
                </w:rPr>
                <m:t>,t</m:t>
              </w:ins>
            </m:r>
          </m:sub>
        </m:sSub>
      </m:oMath>
      <w:ins w:id="137" w:author="Mark Scheuerell" w:date="2021-06-28T14:00:00Z">
        <w:r>
          <w:rPr>
            <w:rFonts w:eastAsiaTheme="minorEastAsia" w:cstheme="minorHAnsi"/>
            <w:sz w:val="24"/>
            <w:szCs w:val="24"/>
          </w:rPr>
          <w:tab/>
          <w:t>(</w:t>
        </w:r>
        <w:r>
          <w:rPr>
            <w:rFonts w:eastAsiaTheme="minorEastAsia" w:cstheme="minorHAnsi"/>
            <w:sz w:val="24"/>
            <w:szCs w:val="24"/>
          </w:rPr>
          <w:t>2</w:t>
        </w:r>
        <w:r>
          <w:rPr>
            <w:rFonts w:eastAsiaTheme="minorEastAsia" w:cstheme="minorHAnsi"/>
            <w:sz w:val="24"/>
            <w:szCs w:val="24"/>
          </w:rPr>
          <w:t>)</w:t>
        </w:r>
      </w:ins>
    </w:p>
    <w:p w14:paraId="790257EF" w14:textId="39B01984" w:rsidR="00497733" w:rsidRDefault="00497733" w:rsidP="007F2611">
      <w:pPr>
        <w:spacing w:after="0" w:line="480" w:lineRule="auto"/>
        <w:rPr>
          <w:ins w:id="138" w:author="Mark Scheuerell" w:date="2021-06-28T14:05:00Z"/>
          <w:rFonts w:eastAsiaTheme="minorEastAsia" w:cstheme="minorHAnsi"/>
          <w:sz w:val="24"/>
          <w:szCs w:val="24"/>
        </w:rPr>
      </w:pPr>
      <w:ins w:id="139" w:author="Mark Scheuerell" w:date="2021-06-28T14:01:00Z">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w:t>
        </w:r>
      </w:ins>
      <w:ins w:id="140" w:author="Mark Scheuerell" w:date="2021-06-28T14:02:00Z">
        <w:r>
          <w:rPr>
            <w:rFonts w:eastAsiaTheme="minorEastAsia" w:cstheme="minorHAnsi"/>
            <w:sz w:val="24"/>
            <w:szCs w:val="24"/>
          </w:rPr>
          <w:t xml:space="preserve">observed </w:t>
        </w:r>
      </w:ins>
      <w:ins w:id="141" w:author="Mark Scheuerell" w:date="2021-06-28T14:01:00Z">
        <w:r>
          <w:rPr>
            <w:rFonts w:eastAsiaTheme="minorEastAsia" w:cstheme="minorHAnsi"/>
            <w:sz w:val="24"/>
            <w:szCs w:val="24"/>
          </w:rPr>
          <w:t xml:space="preserve">fish size from source </w:t>
        </w:r>
      </w:ins>
      <w:ins w:id="142" w:author="Mark Scheuerell" w:date="2021-06-28T14:02:00Z">
        <w:r>
          <w:rPr>
            <w:rFonts w:eastAsiaTheme="minorEastAsia" w:cstheme="minorHAnsi"/>
            <w:i/>
            <w:iCs/>
            <w:sz w:val="24"/>
            <w:szCs w:val="24"/>
          </w:rPr>
          <w:t>j</w:t>
        </w:r>
      </w:ins>
      <w:ins w:id="143" w:author="Mark Scheuerell" w:date="2021-06-28T14:01:00Z">
        <w:r>
          <w:rPr>
            <w:rFonts w:eastAsiaTheme="minorEastAsia" w:cstheme="minorHAnsi"/>
            <w:i/>
            <w:iCs/>
            <w:sz w:val="24"/>
            <w:szCs w:val="24"/>
          </w:rPr>
          <w:t xml:space="preserve">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ins>
      <w:proofErr w:type="spellStart"/>
      <w:ins w:id="144" w:author="Mark Scheuerell" w:date="2021-06-28T14:02:00Z">
        <w:r>
          <w:rPr>
            <w:rFonts w:eastAsiaTheme="minorEastAsia" w:cstheme="minorHAnsi"/>
            <w:i/>
            <w:iCs/>
            <w:sz w:val="24"/>
            <w:szCs w:val="24"/>
          </w:rPr>
          <w:t>a</w:t>
        </w:r>
        <w:r>
          <w:rPr>
            <w:rFonts w:eastAsiaTheme="minorEastAsia" w:cstheme="minorHAnsi"/>
            <w:i/>
            <w:iCs/>
            <w:sz w:val="24"/>
            <w:szCs w:val="24"/>
            <w:vertAlign w:val="subscript"/>
          </w:rPr>
          <w:t>j</w:t>
        </w:r>
      </w:ins>
      <w:proofErr w:type="spellEnd"/>
      <w:ins w:id="145" w:author="Mark Scheuerell" w:date="2021-06-28T14:01:00Z">
        <w:r>
          <w:rPr>
            <w:rFonts w:eastAsiaTheme="minorEastAsia" w:cstheme="minorHAnsi"/>
            <w:sz w:val="24"/>
            <w:szCs w:val="24"/>
          </w:rPr>
          <w:t xml:space="preserve"> is </w:t>
        </w:r>
      </w:ins>
      <w:ins w:id="146" w:author="Mark Scheuerell" w:date="2021-06-28T14:02:00Z">
        <w:r>
          <w:rPr>
            <w:rFonts w:eastAsiaTheme="minorEastAsia" w:cstheme="minorHAnsi"/>
            <w:sz w:val="24"/>
            <w:szCs w:val="24"/>
          </w:rPr>
          <w:t>on offset</w:t>
        </w:r>
      </w:ins>
      <w:ins w:id="147" w:author="Mark Scheuerell" w:date="2021-06-28T14:01:00Z">
        <w:r>
          <w:rPr>
            <w:rFonts w:eastAsiaTheme="minorEastAsia" w:cstheme="minorHAnsi"/>
            <w:sz w:val="24"/>
            <w:szCs w:val="24"/>
          </w:rPr>
          <w:t xml:space="preserve"> term for source </w:t>
        </w:r>
      </w:ins>
      <w:ins w:id="148" w:author="Mark Scheuerell" w:date="2021-06-28T14:02:00Z">
        <w:r>
          <w:rPr>
            <w:rFonts w:eastAsiaTheme="minorEastAsia" w:cstheme="minorHAnsi"/>
            <w:i/>
            <w:iCs/>
            <w:sz w:val="24"/>
            <w:szCs w:val="24"/>
          </w:rPr>
          <w:t>j</w:t>
        </w:r>
      </w:ins>
      <w:ins w:id="149" w:author="Mark Scheuerell" w:date="2021-06-28T14:01:00Z">
        <w:r>
          <w:rPr>
            <w:rFonts w:eastAsiaTheme="minorEastAsia" w:cstheme="minorHAnsi"/>
            <w:sz w:val="24"/>
            <w:szCs w:val="24"/>
          </w:rPr>
          <w:t xml:space="preserve">, and </w:t>
        </w:r>
      </w:ins>
      <w:proofErr w:type="spellStart"/>
      <w:ins w:id="150" w:author="Mark Scheuerell" w:date="2021-06-28T14:02:00Z">
        <w:r>
          <w:rPr>
            <w:rFonts w:eastAsiaTheme="minorEastAsia" w:cstheme="minorHAnsi"/>
            <w:i/>
            <w:iCs/>
            <w:sz w:val="24"/>
            <w:szCs w:val="24"/>
          </w:rPr>
          <w:t>v</w:t>
        </w:r>
        <w:r>
          <w:rPr>
            <w:rFonts w:eastAsiaTheme="minorEastAsia" w:cstheme="minorHAnsi"/>
            <w:i/>
            <w:iCs/>
            <w:sz w:val="24"/>
            <w:szCs w:val="24"/>
            <w:vertAlign w:val="subscript"/>
          </w:rPr>
          <w:t>j</w:t>
        </w:r>
      </w:ins>
      <w:ins w:id="151" w:author="Mark Scheuerell" w:date="2021-06-28T14:01:00Z">
        <w:r>
          <w:rPr>
            <w:rFonts w:eastAsiaTheme="minorEastAsia" w:cstheme="minorHAnsi"/>
            <w:i/>
            <w:iCs/>
            <w:sz w:val="24"/>
            <w:szCs w:val="24"/>
            <w:vertAlign w:val="subscript"/>
          </w:rPr>
          <w:t>,t</w:t>
        </w:r>
        <w:proofErr w:type="spellEnd"/>
        <w:r>
          <w:rPr>
            <w:rFonts w:eastAsiaTheme="minorEastAsia" w:cstheme="minorHAnsi"/>
            <w:sz w:val="24"/>
            <w:szCs w:val="24"/>
          </w:rPr>
          <w:t xml:space="preserve"> is a residual </w:t>
        </w:r>
      </w:ins>
      <w:ins w:id="152" w:author="Mark Scheuerell" w:date="2021-06-28T14:02:00Z">
        <w:r>
          <w:rPr>
            <w:rFonts w:eastAsiaTheme="minorEastAsia" w:cstheme="minorHAnsi"/>
            <w:sz w:val="24"/>
            <w:szCs w:val="24"/>
          </w:rPr>
          <w:t xml:space="preserve">sampling </w:t>
        </w:r>
      </w:ins>
      <w:ins w:id="153" w:author="Mark Scheuerell" w:date="2021-06-28T14:01:00Z">
        <w:r>
          <w:rPr>
            <w:rFonts w:eastAsiaTheme="minorEastAsia" w:cstheme="minorHAnsi"/>
            <w:sz w:val="24"/>
            <w:szCs w:val="24"/>
          </w:rPr>
          <w:t xml:space="preserve">error for source </w:t>
        </w:r>
      </w:ins>
      <w:ins w:id="154" w:author="Mark Scheuerell" w:date="2021-06-28T14:02:00Z">
        <w:r>
          <w:rPr>
            <w:rFonts w:eastAsiaTheme="minorEastAsia" w:cstheme="minorHAnsi"/>
            <w:i/>
            <w:iCs/>
            <w:sz w:val="24"/>
            <w:szCs w:val="24"/>
          </w:rPr>
          <w:t>j</w:t>
        </w:r>
      </w:ins>
      <w:ins w:id="155" w:author="Mark Scheuerell" w:date="2021-06-28T14:01:00Z">
        <w:r>
          <w:rPr>
            <w:rFonts w:eastAsiaTheme="minorEastAsia" w:cstheme="minorHAnsi"/>
            <w:i/>
            <w:iCs/>
            <w:sz w:val="24"/>
            <w:szCs w:val="24"/>
          </w:rPr>
          <w:t xml:space="preserve">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ins>
      <w:proofErr w:type="spellStart"/>
      <w:ins w:id="156" w:author="Mark Scheuerell" w:date="2021-06-28T14:02:00Z">
        <w:r>
          <w:rPr>
            <w:rFonts w:eastAsiaTheme="minorEastAsia" w:cstheme="minorHAnsi"/>
            <w:i/>
            <w:iCs/>
            <w:sz w:val="24"/>
            <w:szCs w:val="24"/>
          </w:rPr>
          <w:t>v</w:t>
        </w:r>
        <w:r>
          <w:rPr>
            <w:rFonts w:eastAsiaTheme="minorEastAsia" w:cstheme="minorHAnsi"/>
            <w:i/>
            <w:iCs/>
            <w:sz w:val="24"/>
            <w:szCs w:val="24"/>
            <w:vertAlign w:val="subscript"/>
          </w:rPr>
          <w:t>j</w:t>
        </w:r>
      </w:ins>
      <w:ins w:id="157" w:author="Mark Scheuerell" w:date="2021-06-28T14:01:00Z">
        <w:r>
          <w:rPr>
            <w:rFonts w:eastAsiaTheme="minorEastAsia" w:cstheme="minorHAnsi"/>
            <w:i/>
            <w:iCs/>
            <w:sz w:val="24"/>
            <w:szCs w:val="24"/>
            <w:vertAlign w:val="subscript"/>
          </w:rPr>
          <w:t>,t</w:t>
        </w:r>
        <w:proofErr w:type="spellEnd"/>
        <w:r>
          <w:rPr>
            <w:rFonts w:eastAsiaTheme="minorEastAsia" w:cstheme="minorHAnsi"/>
            <w:sz w:val="24"/>
            <w:szCs w:val="24"/>
          </w:rPr>
          <w:t xml:space="preserve"> ~ N(0, </w:t>
        </w:r>
      </w:ins>
      <w:ins w:id="158" w:author="Mark Scheuerell" w:date="2021-06-28T14:02:00Z">
        <w:r>
          <w:rPr>
            <w:rFonts w:eastAsiaTheme="minorEastAsia" w:cstheme="minorHAnsi"/>
            <w:i/>
            <w:iCs/>
            <w:sz w:val="24"/>
            <w:szCs w:val="24"/>
          </w:rPr>
          <w:t>r</w:t>
        </w:r>
      </w:ins>
      <w:ins w:id="159" w:author="Mark Scheuerell" w:date="2021-06-28T14:01:00Z">
        <w:r>
          <w:rPr>
            <w:rFonts w:eastAsiaTheme="minorEastAsia" w:cstheme="minorHAnsi"/>
            <w:sz w:val="24"/>
            <w:szCs w:val="24"/>
          </w:rPr>
          <w:t xml:space="preserve">). </w:t>
        </w:r>
      </w:ins>
      <w:ins w:id="160" w:author="Mark Scheuerell" w:date="2021-06-28T14:03:00Z">
        <w:r>
          <w:rPr>
            <w:rFonts w:eastAsiaTheme="minorEastAsia" w:cstheme="minorHAnsi"/>
            <w:sz w:val="24"/>
            <w:szCs w:val="24"/>
          </w:rPr>
          <w:t xml:space="preserve">When </w:t>
        </w:r>
        <w:proofErr w:type="spellStart"/>
        <w:r w:rsidRPr="00497733">
          <w:rPr>
            <w:rFonts w:eastAsiaTheme="minorEastAsia" w:cstheme="minorHAnsi"/>
            <w:i/>
            <w:iCs/>
            <w:sz w:val="24"/>
            <w:szCs w:val="24"/>
            <w:rPrChange w:id="161" w:author="Mark Scheuerell" w:date="2021-06-28T14:03:00Z">
              <w:rPr>
                <w:rFonts w:eastAsiaTheme="minorEastAsia" w:cstheme="minorHAnsi"/>
                <w:sz w:val="24"/>
                <w:szCs w:val="24"/>
              </w:rPr>
            </w:rPrChange>
          </w:rPr>
          <w:t>i</w:t>
        </w:r>
        <w:proofErr w:type="spellEnd"/>
        <w:r w:rsidRPr="00497733">
          <w:rPr>
            <w:rFonts w:eastAsiaTheme="minorEastAsia" w:cstheme="minorHAnsi"/>
            <w:i/>
            <w:iCs/>
            <w:sz w:val="24"/>
            <w:szCs w:val="24"/>
            <w:rPrChange w:id="162" w:author="Mark Scheuerell" w:date="2021-06-28T14:03:00Z">
              <w:rPr>
                <w:rFonts w:eastAsiaTheme="minorEastAsia" w:cstheme="minorHAnsi"/>
                <w:sz w:val="24"/>
                <w:szCs w:val="24"/>
              </w:rPr>
            </w:rPrChange>
          </w:rPr>
          <w:t xml:space="preserve"> = j</w:t>
        </w:r>
        <w:r>
          <w:rPr>
            <w:rFonts w:eastAsiaTheme="minorEastAsia" w:cstheme="minorHAnsi"/>
            <w:sz w:val="24"/>
            <w:szCs w:val="24"/>
          </w:rPr>
          <w:t xml:space="preserve">, each of the two methods (i.e., derby </w:t>
        </w:r>
      </w:ins>
      <w:ins w:id="163" w:author="Mark Scheuerell" w:date="2021-06-28T14:04:00Z">
        <w:r>
          <w:rPr>
            <w:rFonts w:eastAsiaTheme="minorEastAsia" w:cstheme="minorHAnsi"/>
            <w:sz w:val="24"/>
            <w:szCs w:val="24"/>
          </w:rPr>
          <w:t xml:space="preserve">and WDFW) are assumed </w:t>
        </w:r>
      </w:ins>
      <w:ins w:id="164" w:author="Mark Scheuerell" w:date="2021-06-28T14:05:00Z">
        <w:r>
          <w:rPr>
            <w:rFonts w:eastAsiaTheme="minorEastAsia" w:cstheme="minorHAnsi"/>
            <w:sz w:val="24"/>
            <w:szCs w:val="24"/>
          </w:rPr>
          <w:t>to be sampling their own unique populations.</w:t>
        </w:r>
      </w:ins>
    </w:p>
    <w:p w14:paraId="33CFA9E8" w14:textId="6A55BCF4" w:rsidR="00497733" w:rsidRDefault="00497733" w:rsidP="007F2611">
      <w:pPr>
        <w:spacing w:after="0" w:line="480" w:lineRule="auto"/>
        <w:rPr>
          <w:ins w:id="165" w:author="Mark Scheuerell" w:date="2021-06-28T14:08:00Z"/>
          <w:rFonts w:eastAsiaTheme="minorEastAsia" w:cstheme="minorHAnsi"/>
          <w:sz w:val="24"/>
          <w:szCs w:val="24"/>
        </w:rPr>
      </w:pPr>
      <w:ins w:id="166" w:author="Mark Scheuerell" w:date="2021-06-28T14:05:00Z">
        <w:r>
          <w:rPr>
            <w:rFonts w:eastAsiaTheme="minorEastAsia" w:cstheme="minorHAnsi"/>
            <w:sz w:val="24"/>
            <w:szCs w:val="24"/>
          </w:rPr>
          <w:lastRenderedPageBreak/>
          <w:tab/>
          <w:t>We can write e</w:t>
        </w:r>
      </w:ins>
      <w:ins w:id="167" w:author="Mark Scheuerell" w:date="2021-06-28T14:06:00Z">
        <w:r>
          <w:rPr>
            <w:rFonts w:eastAsiaTheme="minorEastAsia" w:cstheme="minorHAnsi"/>
            <w:sz w:val="24"/>
            <w:szCs w:val="24"/>
          </w:rPr>
          <w:t xml:space="preserve">quations (1) and (2) in a more compact form using matrix notation. </w:t>
        </w:r>
      </w:ins>
      <w:ins w:id="168" w:author="Mark Scheuerell" w:date="2021-06-28T14:08:00Z">
        <w:r>
          <w:rPr>
            <w:rFonts w:eastAsiaTheme="minorEastAsia" w:cstheme="minorHAnsi"/>
            <w:sz w:val="24"/>
            <w:szCs w:val="24"/>
          </w:rPr>
          <w:t xml:space="preserve">The </w:t>
        </w:r>
      </w:ins>
      <w:ins w:id="169" w:author="Mark Scheuerell" w:date="2021-06-28T14:56:00Z">
        <w:r w:rsidR="008E76CA">
          <w:rPr>
            <w:rFonts w:eastAsiaTheme="minorEastAsia" w:cstheme="minorHAnsi"/>
            <w:sz w:val="24"/>
            <w:szCs w:val="24"/>
          </w:rPr>
          <w:t>first</w:t>
        </w:r>
      </w:ins>
      <w:ins w:id="170" w:author="Mark Scheuerell" w:date="2021-06-28T14:58:00Z">
        <w:r w:rsidR="008E76CA">
          <w:rPr>
            <w:rFonts w:eastAsiaTheme="minorEastAsia" w:cstheme="minorHAnsi"/>
            <w:sz w:val="24"/>
            <w:szCs w:val="24"/>
          </w:rPr>
          <w:t xml:space="preserve"> case</w:t>
        </w:r>
      </w:ins>
      <w:ins w:id="171" w:author="Mark Scheuerell" w:date="2021-06-28T14:56:00Z">
        <w:r w:rsidR="008E76CA">
          <w:rPr>
            <w:rFonts w:eastAsiaTheme="minorEastAsia" w:cstheme="minorHAnsi"/>
            <w:sz w:val="24"/>
            <w:szCs w:val="24"/>
          </w:rPr>
          <w:t xml:space="preserve">, where each </w:t>
        </w:r>
      </w:ins>
      <w:ins w:id="172" w:author="Mark Scheuerell" w:date="2021-06-28T14:57:00Z">
        <w:r w:rsidR="008E76CA">
          <w:rPr>
            <w:rFonts w:eastAsiaTheme="minorEastAsia" w:cstheme="minorHAnsi"/>
            <w:sz w:val="24"/>
            <w:szCs w:val="24"/>
          </w:rPr>
          <w:t xml:space="preserve">set </w:t>
        </w:r>
      </w:ins>
      <w:ins w:id="173" w:author="Mark Scheuerell" w:date="2021-06-28T14:56:00Z">
        <w:r w:rsidR="008E76CA">
          <w:rPr>
            <w:rFonts w:eastAsiaTheme="minorEastAsia" w:cstheme="minorHAnsi"/>
            <w:sz w:val="24"/>
            <w:szCs w:val="24"/>
          </w:rPr>
          <w:t xml:space="preserve">of </w:t>
        </w:r>
      </w:ins>
      <w:ins w:id="174" w:author="Mark Scheuerell" w:date="2021-06-28T14:57:00Z">
        <w:r w:rsidR="008E76CA">
          <w:rPr>
            <w:rFonts w:eastAsiaTheme="minorEastAsia" w:cstheme="minorHAnsi"/>
            <w:sz w:val="24"/>
            <w:szCs w:val="24"/>
          </w:rPr>
          <w:t>fish lengths are assumed to come from two different groups of fish,</w:t>
        </w:r>
      </w:ins>
      <w:ins w:id="175" w:author="Mark Scheuerell" w:date="2021-06-28T14:08:00Z">
        <w:r>
          <w:rPr>
            <w:rFonts w:eastAsiaTheme="minorEastAsia" w:cstheme="minorHAnsi"/>
            <w:sz w:val="24"/>
            <w:szCs w:val="24"/>
          </w:rPr>
          <w:t xml:space="preserve"> becomes</w:t>
        </w:r>
      </w:ins>
    </w:p>
    <w:p w14:paraId="2919C1AA" w14:textId="090564CE" w:rsidR="008E76CA" w:rsidRPr="00DF4CDA" w:rsidRDefault="008E76CA" w:rsidP="008E76CA">
      <w:pPr>
        <w:tabs>
          <w:tab w:val="center" w:pos="4680"/>
          <w:tab w:val="right" w:pos="9180"/>
        </w:tabs>
        <w:spacing w:after="0" w:line="480" w:lineRule="auto"/>
        <w:ind w:firstLine="720"/>
        <w:rPr>
          <w:ins w:id="176" w:author="Mark Scheuerell" w:date="2021-06-28T14:58:00Z"/>
          <w:rFonts w:eastAsiaTheme="minorEastAsia" w:cstheme="minorHAnsi"/>
          <w:sz w:val="24"/>
          <w:szCs w:val="24"/>
        </w:rPr>
      </w:pPr>
      <w:ins w:id="177" w:author="Mark Scheuerell" w:date="2021-06-28T14:58:00Z">
        <w:r>
          <w:rPr>
            <w:rFonts w:eastAsiaTheme="minorEastAsia" w:cstheme="minorHAnsi"/>
            <w:sz w:val="24"/>
            <w:szCs w:val="24"/>
          </w:rPr>
          <w:tab/>
        </w:r>
      </w:ins>
      <m:oMath>
        <m:sSub>
          <m:sSubPr>
            <m:ctrlPr>
              <w:ins w:id="178"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179" w:author="Mark Scheuerell" w:date="2021-06-28T14:58:00Z">
                              <w:rPr>
                                <w:rFonts w:ascii="Cambria Math" w:eastAsiaTheme="minorEastAsia" w:hAnsi="Cambria Math" w:cstheme="minorHAnsi"/>
                                <w:i/>
                                <w:sz w:val="24"/>
                                <w:szCs w:val="24"/>
                              </w:rPr>
                            </w:ins>
                          </m:ctrlPr>
                        </m:sSubPr>
                        <m:e>
                          <m:r>
                            <w:ins w:id="180" w:author="Mark Scheuerell" w:date="2021-06-28T14:59:00Z">
                              <w:rPr>
                                <w:rFonts w:ascii="Cambria Math" w:eastAsiaTheme="minorEastAsia" w:hAnsi="Cambria Math" w:cstheme="minorHAnsi"/>
                                <w:sz w:val="24"/>
                                <w:szCs w:val="24"/>
                              </w:rPr>
                              <m:t>x</m:t>
                            </w:ins>
                          </m:r>
                        </m:e>
                        <m:sub>
                          <m:r>
                            <w:ins w:id="181"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182" w:author="Mark Scheuerell" w:date="2021-06-28T14:58:00Z">
                              <w:rPr>
                                <w:rFonts w:ascii="Cambria Math" w:eastAsiaTheme="minorEastAsia" w:hAnsi="Cambria Math" w:cstheme="minorHAnsi"/>
                                <w:i/>
                                <w:sz w:val="24"/>
                                <w:szCs w:val="24"/>
                              </w:rPr>
                            </w:ins>
                          </m:ctrlPr>
                        </m:sSubPr>
                        <m:e>
                          <m:r>
                            <w:ins w:id="183" w:author="Mark Scheuerell" w:date="2021-06-28T14:59:00Z">
                              <w:rPr>
                                <w:rFonts w:ascii="Cambria Math" w:eastAsiaTheme="minorEastAsia" w:hAnsi="Cambria Math" w:cstheme="minorHAnsi"/>
                                <w:sz w:val="24"/>
                                <w:szCs w:val="24"/>
                              </w:rPr>
                              <m:t>x</m:t>
                            </w:ins>
                          </m:r>
                        </m:e>
                        <m:sub>
                          <m:r>
                            <w:ins w:id="184"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185" w:author="Mark Scheuerell" w:date="2021-06-28T14:58: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sSub>
          <m:sSubPr>
            <m:ctrlPr>
              <w:ins w:id="186"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187" w:author="Mark Scheuerell" w:date="2021-06-28T14:59:00Z">
                              <w:rPr>
                                <w:rFonts w:ascii="Cambria Math" w:eastAsiaTheme="minorEastAsia" w:hAnsi="Cambria Math" w:cstheme="minorHAnsi"/>
                                <w:sz w:val="24"/>
                                <w:szCs w:val="24"/>
                              </w:rPr>
                            </w:ins>
                          </m:ctrlPr>
                        </m:sSubPr>
                        <m:e>
                          <m:r>
                            <w:ins w:id="188" w:author="Mark Scheuerell" w:date="2021-06-28T14:59:00Z">
                              <m:rPr>
                                <m:sty m:val="p"/>
                              </m:rPr>
                              <w:rPr>
                                <w:rFonts w:ascii="Cambria Math" w:eastAsiaTheme="minorEastAsia" w:hAnsi="Cambria Math" w:cstheme="minorHAnsi"/>
                                <w:sz w:val="24"/>
                                <w:szCs w:val="24"/>
                              </w:rPr>
                              <m:t>x</m:t>
                            </w:ins>
                          </m:r>
                        </m:e>
                        <m:sub>
                          <m:r>
                            <w:ins w:id="189" w:author="Mark Scheuerell" w:date="2021-06-28T14:59:00Z">
                              <m:rPr>
                                <m:sty m:val="p"/>
                              </m:rPr>
                              <w:rPr>
                                <w:rFonts w:ascii="Cambria Math" w:eastAsiaTheme="minorEastAsia" w:hAnsi="Cambria Math" w:cstheme="minorHAnsi"/>
                                <w:sz w:val="24"/>
                                <w:szCs w:val="24"/>
                              </w:rPr>
                              <m:t>T</m:t>
                            </w:ins>
                          </m:r>
                        </m:sub>
                      </m:sSub>
                      <m:ctrlPr>
                        <w:rPr>
                          <w:rFonts w:ascii="Cambria Math" w:eastAsiaTheme="minorEastAsia" w:hAnsi="Cambria Math" w:cstheme="minorHAnsi"/>
                          <w:sz w:val="24"/>
                          <w:szCs w:val="24"/>
                        </w:rPr>
                      </m:ctrlPr>
                    </m:e>
                  </m:mr>
                  <m:mr>
                    <m:e>
                      <m:sSub>
                        <m:sSubPr>
                          <m:ctrlPr>
                            <w:ins w:id="190" w:author="Mark Scheuerell" w:date="2021-06-28T15:00:00Z">
                              <w:rPr>
                                <w:rFonts w:ascii="Cambria Math" w:eastAsiaTheme="minorEastAsia" w:hAnsi="Cambria Math" w:cstheme="minorHAnsi"/>
                                <w:sz w:val="24"/>
                                <w:szCs w:val="24"/>
                              </w:rPr>
                            </w:ins>
                          </m:ctrlPr>
                        </m:sSubPr>
                        <m:e>
                          <m:r>
                            <w:ins w:id="191" w:author="Mark Scheuerell" w:date="2021-06-28T15:00:00Z">
                              <m:rPr>
                                <m:sty m:val="p"/>
                              </m:rPr>
                              <w:rPr>
                                <w:rFonts w:ascii="Cambria Math" w:eastAsiaTheme="minorEastAsia" w:hAnsi="Cambria Math" w:cstheme="minorHAnsi"/>
                                <w:sz w:val="24"/>
                                <w:szCs w:val="24"/>
                              </w:rPr>
                              <m:t>x</m:t>
                            </w:ins>
                          </m:r>
                        </m:e>
                        <m:sub>
                          <m:r>
                            <w:ins w:id="192" w:author="Mark Scheuerell" w:date="2021-06-28T15:00:00Z">
                              <m:rPr>
                                <m:sty m:val="p"/>
                              </m:rPr>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ins w:id="193" w:author="Mark Scheuerell" w:date="2021-06-28T15:03:00Z">
                <w:rPr>
                  <w:rFonts w:ascii="Cambria Math" w:eastAsiaTheme="minorEastAsia" w:hAnsi="Cambria Math" w:cstheme="minorHAnsi"/>
                  <w:sz w:val="24"/>
                  <w:szCs w:val="24"/>
                </w:rPr>
              </w:ins>
            </m:ctrlPr>
          </m:e>
          <m:sub>
            <m:r>
              <w:ins w:id="194" w:author="Mark Scheuerell" w:date="2021-06-28T15:03:00Z">
                <w:rPr>
                  <w:rFonts w:ascii="Cambria Math" w:eastAsiaTheme="minorEastAsia" w:hAnsi="Cambria Math" w:cstheme="minorHAnsi"/>
                  <w:sz w:val="24"/>
                  <w:szCs w:val="24"/>
                </w:rPr>
                <m:t>t-1</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195" w:author="Mark Scheuerell" w:date="2021-06-28T14:58:00Z">
                          <w:rPr>
                            <w:rFonts w:ascii="Cambria Math" w:eastAsiaTheme="minorEastAsia" w:hAnsi="Cambria Math" w:cstheme="minorHAnsi"/>
                            <w:i/>
                            <w:sz w:val="24"/>
                            <w:szCs w:val="24"/>
                          </w:rPr>
                        </w:ins>
                      </m:ctrlPr>
                    </m:sSubPr>
                    <m:e>
                      <m:r>
                        <w:ins w:id="196" w:author="Mark Scheuerell" w:date="2021-06-28T15:00:00Z">
                          <w:rPr>
                            <w:rFonts w:ascii="Cambria Math" w:eastAsiaTheme="minorEastAsia" w:hAnsi="Cambria Math" w:cstheme="minorHAnsi"/>
                            <w:sz w:val="24"/>
                            <w:szCs w:val="24"/>
                          </w:rPr>
                          <m:t>u</m:t>
                        </w:ins>
                      </m:r>
                    </m:e>
                    <m:sub>
                      <m:r>
                        <w:ins w:id="197"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198" w:author="Mark Scheuerell" w:date="2021-06-28T14:58:00Z">
                          <w:rPr>
                            <w:rFonts w:ascii="Cambria Math" w:eastAsiaTheme="minorEastAsia" w:hAnsi="Cambria Math" w:cstheme="minorHAnsi"/>
                            <w:i/>
                            <w:sz w:val="24"/>
                            <w:szCs w:val="24"/>
                          </w:rPr>
                        </w:ins>
                      </m:ctrlPr>
                    </m:sSubPr>
                    <m:e>
                      <m:r>
                        <w:ins w:id="199" w:author="Mark Scheuerell" w:date="2021-06-28T15:00:00Z">
                          <w:rPr>
                            <w:rFonts w:ascii="Cambria Math" w:eastAsiaTheme="minorEastAsia" w:hAnsi="Cambria Math" w:cstheme="minorHAnsi"/>
                            <w:sz w:val="24"/>
                            <w:szCs w:val="24"/>
                          </w:rPr>
                          <m:t>u</m:t>
                        </w:ins>
                      </m:r>
                    </m:e>
                    <m:sub>
                      <m:r>
                        <w:ins w:id="200"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201"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02" w:author="Mark Scheuerell" w:date="2021-06-28T14:58:00Z">
                              <w:rPr>
                                <w:rFonts w:ascii="Cambria Math" w:eastAsiaTheme="minorEastAsia" w:hAnsi="Cambria Math" w:cstheme="minorHAnsi"/>
                                <w:i/>
                                <w:sz w:val="24"/>
                                <w:szCs w:val="24"/>
                              </w:rPr>
                            </w:ins>
                          </m:ctrlPr>
                        </m:sSubPr>
                        <m:e>
                          <m:r>
                            <w:ins w:id="203" w:author="Mark Scheuerell" w:date="2021-06-28T15:00:00Z">
                              <w:rPr>
                                <w:rFonts w:ascii="Cambria Math" w:eastAsiaTheme="minorEastAsia" w:hAnsi="Cambria Math" w:cstheme="minorHAnsi"/>
                                <w:sz w:val="24"/>
                                <w:szCs w:val="24"/>
                              </w:rPr>
                              <m:t>w</m:t>
                            </w:ins>
                          </m:r>
                        </m:e>
                        <m:sub>
                          <m:r>
                            <w:ins w:id="204"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05" w:author="Mark Scheuerell" w:date="2021-06-28T14:58:00Z">
                              <w:rPr>
                                <w:rFonts w:ascii="Cambria Math" w:eastAsiaTheme="minorEastAsia" w:hAnsi="Cambria Math" w:cstheme="minorHAnsi"/>
                                <w:i/>
                                <w:sz w:val="24"/>
                                <w:szCs w:val="24"/>
                              </w:rPr>
                            </w:ins>
                          </m:ctrlPr>
                        </m:sSubPr>
                        <m:e>
                          <m:r>
                            <w:ins w:id="206" w:author="Mark Scheuerell" w:date="2021-06-28T15:00:00Z">
                              <w:rPr>
                                <w:rFonts w:ascii="Cambria Math" w:eastAsiaTheme="minorEastAsia" w:hAnsi="Cambria Math" w:cstheme="minorHAnsi"/>
                                <w:sz w:val="24"/>
                                <w:szCs w:val="24"/>
                              </w:rPr>
                              <m:t>w</m:t>
                            </w:ins>
                          </m:r>
                        </m:e>
                        <m:sub>
                          <m:r>
                            <w:ins w:id="207"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08" w:author="Mark Scheuerell" w:date="2021-06-28T14:58:00Z">
                <w:rPr>
                  <w:rFonts w:ascii="Cambria Math" w:eastAsiaTheme="minorEastAsia" w:hAnsi="Cambria Math" w:cstheme="minorHAnsi"/>
                  <w:sz w:val="24"/>
                  <w:szCs w:val="24"/>
                </w:rPr>
                <m:t>t</m:t>
              </w:ins>
            </m:r>
          </m:sub>
        </m:sSub>
      </m:oMath>
      <w:ins w:id="209" w:author="Mark Scheuerell" w:date="2021-06-28T14:58:00Z">
        <w:r>
          <w:rPr>
            <w:rFonts w:eastAsiaTheme="minorEastAsia" w:cstheme="minorHAnsi"/>
            <w:sz w:val="24"/>
            <w:szCs w:val="24"/>
          </w:rPr>
          <w:tab/>
          <w:t>(3</w:t>
        </w:r>
      </w:ins>
      <w:ins w:id="210" w:author="Mark Scheuerell" w:date="2021-06-28T14:59:00Z">
        <w:r>
          <w:rPr>
            <w:rFonts w:eastAsiaTheme="minorEastAsia" w:cstheme="minorHAnsi"/>
            <w:sz w:val="24"/>
            <w:szCs w:val="24"/>
          </w:rPr>
          <w:t>a</w:t>
        </w:r>
      </w:ins>
      <w:ins w:id="211" w:author="Mark Scheuerell" w:date="2021-06-28T14:58:00Z">
        <w:r>
          <w:rPr>
            <w:rFonts w:eastAsiaTheme="minorEastAsia" w:cstheme="minorHAnsi"/>
            <w:sz w:val="24"/>
            <w:szCs w:val="24"/>
          </w:rPr>
          <w:t>)</w:t>
        </w:r>
      </w:ins>
    </w:p>
    <w:p w14:paraId="3D0CE722" w14:textId="412E79D0" w:rsidR="008E76CA" w:rsidRPr="00DF4CDA" w:rsidRDefault="008E76CA" w:rsidP="008E76CA">
      <w:pPr>
        <w:tabs>
          <w:tab w:val="center" w:pos="4680"/>
          <w:tab w:val="right" w:pos="9180"/>
        </w:tabs>
        <w:spacing w:after="0" w:line="480" w:lineRule="auto"/>
        <w:ind w:firstLine="720"/>
        <w:rPr>
          <w:ins w:id="212" w:author="Mark Scheuerell" w:date="2021-06-28T15:03:00Z"/>
          <w:rFonts w:eastAsiaTheme="minorEastAsia" w:cstheme="minorHAnsi"/>
          <w:sz w:val="24"/>
          <w:szCs w:val="24"/>
        </w:rPr>
      </w:pPr>
      <w:ins w:id="213" w:author="Mark Scheuerell" w:date="2021-06-28T15:03:00Z">
        <w:r>
          <w:rPr>
            <w:rFonts w:eastAsiaTheme="minorEastAsia" w:cstheme="minorHAnsi"/>
            <w:sz w:val="24"/>
            <w:szCs w:val="24"/>
          </w:rPr>
          <w:tab/>
        </w:r>
      </w:ins>
      <m:oMath>
        <m:sSub>
          <m:sSubPr>
            <m:ctrlPr>
              <w:ins w:id="214"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15" w:author="Mark Scheuerell" w:date="2021-06-28T15:03:00Z">
                              <w:rPr>
                                <w:rFonts w:ascii="Cambria Math" w:eastAsiaTheme="minorEastAsia" w:hAnsi="Cambria Math" w:cstheme="minorHAnsi"/>
                                <w:i/>
                                <w:sz w:val="24"/>
                                <w:szCs w:val="24"/>
                              </w:rPr>
                            </w:ins>
                          </m:ctrlPr>
                        </m:sSubPr>
                        <m:e>
                          <m:r>
                            <w:ins w:id="216" w:author="Mark Scheuerell" w:date="2021-06-28T15:03:00Z">
                              <w:rPr>
                                <w:rFonts w:ascii="Cambria Math" w:eastAsiaTheme="minorEastAsia" w:hAnsi="Cambria Math" w:cstheme="minorHAnsi"/>
                                <w:sz w:val="24"/>
                                <w:szCs w:val="24"/>
                              </w:rPr>
                              <m:t>y</m:t>
                            </w:ins>
                          </m:r>
                        </m:e>
                        <m:sub>
                          <m:r>
                            <w:ins w:id="217"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18" w:author="Mark Scheuerell" w:date="2021-06-28T15:03:00Z">
                              <w:rPr>
                                <w:rFonts w:ascii="Cambria Math" w:eastAsiaTheme="minorEastAsia" w:hAnsi="Cambria Math" w:cstheme="minorHAnsi"/>
                                <w:i/>
                                <w:sz w:val="24"/>
                                <w:szCs w:val="24"/>
                              </w:rPr>
                            </w:ins>
                          </m:ctrlPr>
                        </m:sSubPr>
                        <m:e>
                          <m:r>
                            <w:ins w:id="219" w:author="Mark Scheuerell" w:date="2021-06-28T15:03:00Z">
                              <w:rPr>
                                <w:rFonts w:ascii="Cambria Math" w:eastAsiaTheme="minorEastAsia" w:hAnsi="Cambria Math" w:cstheme="minorHAnsi"/>
                                <w:sz w:val="24"/>
                                <w:szCs w:val="24"/>
                              </w:rPr>
                              <m:t>y</m:t>
                            </w:ins>
                          </m:r>
                        </m:e>
                        <m:sub>
                          <m:r>
                            <w:ins w:id="220"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21" w:author="Mark Scheuerell" w:date="2021-06-28T15:03: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w:ins w:id="222" w:author="Mark Scheuerell" w:date="2021-06-28T15:03:00Z">
                      <m:rPr>
                        <m:sty m:val="p"/>
                      </m:rPr>
                      <w:rPr>
                        <w:rFonts w:ascii="Cambria Math" w:eastAsiaTheme="minorEastAsia" w:hAnsi="Cambria Math" w:cstheme="minorHAnsi"/>
                        <w:sz w:val="24"/>
                        <w:szCs w:val="24"/>
                      </w:rPr>
                      <m:t>1</m:t>
                    </w:ins>
                  </m:r>
                  <m:ctrlPr>
                    <w:rPr>
                      <w:rFonts w:ascii="Cambria Math" w:eastAsiaTheme="minorEastAsia" w:hAnsi="Cambria Math" w:cstheme="minorHAnsi"/>
                      <w:sz w:val="24"/>
                      <w:szCs w:val="24"/>
                    </w:rPr>
                  </m:ctrlPr>
                </m:e>
                <m:e>
                  <m:r>
                    <w:ins w:id="223" w:author="Mark Scheuerell" w:date="2021-06-28T15:03:00Z">
                      <m:rPr>
                        <m:sty m:val="p"/>
                      </m:rPr>
                      <w:rPr>
                        <w:rFonts w:ascii="Cambria Math" w:eastAsiaTheme="minorEastAsia" w:hAnsi="Cambria Math" w:cstheme="minorHAnsi"/>
                        <w:sz w:val="24"/>
                        <w:szCs w:val="24"/>
                      </w:rPr>
                      <m:t>0</m:t>
                    </w:ins>
                  </m:r>
                  <m:ctrlPr>
                    <w:rPr>
                      <w:rFonts w:ascii="Cambria Math" w:eastAsiaTheme="minorEastAsia" w:hAnsi="Cambria Math" w:cstheme="minorHAnsi"/>
                      <w:sz w:val="24"/>
                      <w:szCs w:val="24"/>
                    </w:rPr>
                  </m:ctrlPr>
                </m:e>
              </m:mr>
              <m:mr>
                <m:e>
                  <m:r>
                    <w:ins w:id="224" w:author="Mark Scheuerell" w:date="2021-06-28T15:04:00Z">
                      <m:rPr>
                        <m:sty m:val="p"/>
                      </m:rPr>
                      <w:rPr>
                        <w:rFonts w:ascii="Cambria Math" w:eastAsiaTheme="minorEastAsia" w:hAnsi="Cambria Math" w:cstheme="minorHAnsi"/>
                        <w:sz w:val="24"/>
                        <w:szCs w:val="24"/>
                      </w:rPr>
                      <m:t>0</m:t>
                    </w:ins>
                  </m:r>
                  <m:ctrlPr>
                    <w:rPr>
                      <w:rFonts w:ascii="Cambria Math" w:eastAsiaTheme="minorEastAsia" w:hAnsi="Cambria Math" w:cstheme="minorHAnsi"/>
                      <w:sz w:val="24"/>
                      <w:szCs w:val="24"/>
                    </w:rPr>
                  </m:ctrlPr>
                </m:e>
                <m:e>
                  <m:r>
                    <w:ins w:id="225" w:author="Mark Scheuerell" w:date="2021-06-28T15:03:00Z">
                      <m:rPr>
                        <m:sty m:val="p"/>
                      </m:rPr>
                      <w:rPr>
                        <w:rFonts w:ascii="Cambria Math" w:eastAsiaTheme="minorEastAsia" w:hAnsi="Cambria Math" w:cstheme="minorHAnsi"/>
                        <w:sz w:val="24"/>
                        <w:szCs w:val="24"/>
                      </w:rPr>
                      <m:t>1</m:t>
                    </w:ins>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ins w:id="226" w:author="Mark Scheuerell" w:date="2021-06-28T15:04: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27" w:author="Mark Scheuerell" w:date="2021-06-28T15:04:00Z">
                              <w:rPr>
                                <w:rFonts w:ascii="Cambria Math" w:eastAsiaTheme="minorEastAsia" w:hAnsi="Cambria Math" w:cstheme="minorHAnsi"/>
                                <w:i/>
                                <w:sz w:val="24"/>
                                <w:szCs w:val="24"/>
                              </w:rPr>
                            </w:ins>
                          </m:ctrlPr>
                        </m:sSubPr>
                        <m:e>
                          <m:r>
                            <w:ins w:id="228" w:author="Mark Scheuerell" w:date="2021-06-28T15:04:00Z">
                              <w:rPr>
                                <w:rFonts w:ascii="Cambria Math" w:eastAsiaTheme="minorEastAsia" w:hAnsi="Cambria Math" w:cstheme="minorHAnsi"/>
                                <w:sz w:val="24"/>
                                <w:szCs w:val="24"/>
                              </w:rPr>
                              <m:t>x</m:t>
                            </w:ins>
                          </m:r>
                        </m:e>
                        <m:sub>
                          <m:r>
                            <w:ins w:id="229" w:author="Mark Scheuerell" w:date="2021-06-28T15:04: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30" w:author="Mark Scheuerell" w:date="2021-06-28T15:04:00Z">
                              <w:rPr>
                                <w:rFonts w:ascii="Cambria Math" w:eastAsiaTheme="minorEastAsia" w:hAnsi="Cambria Math" w:cstheme="minorHAnsi"/>
                                <w:i/>
                                <w:sz w:val="24"/>
                                <w:szCs w:val="24"/>
                              </w:rPr>
                            </w:ins>
                          </m:ctrlPr>
                        </m:sSubPr>
                        <m:e>
                          <m:r>
                            <w:ins w:id="231" w:author="Mark Scheuerell" w:date="2021-06-28T15:04:00Z">
                              <w:rPr>
                                <w:rFonts w:ascii="Cambria Math" w:eastAsiaTheme="minorEastAsia" w:hAnsi="Cambria Math" w:cstheme="minorHAnsi"/>
                                <w:sz w:val="24"/>
                                <w:szCs w:val="24"/>
                              </w:rPr>
                              <m:t>x</m:t>
                            </w:ins>
                          </m:r>
                        </m:e>
                        <m:sub>
                          <m:r>
                            <w:ins w:id="232" w:author="Mark Scheuerell" w:date="2021-06-28T15:04: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33" w:author="Mark Scheuerell" w:date="2021-06-28T15:04:00Z">
                <w:rPr>
                  <w:rFonts w:ascii="Cambria Math" w:eastAsiaTheme="minorEastAsia" w:hAnsi="Cambria Math" w:cstheme="minorHAnsi"/>
                  <w:sz w:val="24"/>
                  <w:szCs w:val="24"/>
                </w:rPr>
                <m:t>t</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34" w:author="Mark Scheuerell" w:date="2021-06-28T15:03:00Z">
                          <w:rPr>
                            <w:rFonts w:ascii="Cambria Math" w:eastAsiaTheme="minorEastAsia" w:hAnsi="Cambria Math" w:cstheme="minorHAnsi"/>
                            <w:i/>
                            <w:sz w:val="24"/>
                            <w:szCs w:val="24"/>
                          </w:rPr>
                        </w:ins>
                      </m:ctrlPr>
                    </m:sSubPr>
                    <m:e>
                      <m:r>
                        <w:ins w:id="235" w:author="Mark Scheuerell" w:date="2021-06-28T15:03:00Z">
                          <w:rPr>
                            <w:rFonts w:ascii="Cambria Math" w:eastAsiaTheme="minorEastAsia" w:hAnsi="Cambria Math" w:cstheme="minorHAnsi"/>
                            <w:sz w:val="24"/>
                            <w:szCs w:val="24"/>
                          </w:rPr>
                          <m:t>a</m:t>
                        </w:ins>
                      </m:r>
                    </m:e>
                    <m:sub>
                      <m:r>
                        <w:ins w:id="236"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37" w:author="Mark Scheuerell" w:date="2021-06-28T15:03:00Z">
                          <w:rPr>
                            <w:rFonts w:ascii="Cambria Math" w:eastAsiaTheme="minorEastAsia" w:hAnsi="Cambria Math" w:cstheme="minorHAnsi"/>
                            <w:i/>
                            <w:sz w:val="24"/>
                            <w:szCs w:val="24"/>
                          </w:rPr>
                        </w:ins>
                      </m:ctrlPr>
                    </m:sSubPr>
                    <m:e>
                      <m:r>
                        <w:ins w:id="238" w:author="Mark Scheuerell" w:date="2021-06-28T15:03:00Z">
                          <w:rPr>
                            <w:rFonts w:ascii="Cambria Math" w:eastAsiaTheme="minorEastAsia" w:hAnsi="Cambria Math" w:cstheme="minorHAnsi"/>
                            <w:sz w:val="24"/>
                            <w:szCs w:val="24"/>
                          </w:rPr>
                          <m:t>a</m:t>
                        </w:ins>
                      </m:r>
                    </m:e>
                    <m:sub>
                      <m:r>
                        <w:ins w:id="239"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240"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41" w:author="Mark Scheuerell" w:date="2021-06-28T15:03:00Z">
                              <w:rPr>
                                <w:rFonts w:ascii="Cambria Math" w:eastAsiaTheme="minorEastAsia" w:hAnsi="Cambria Math" w:cstheme="minorHAnsi"/>
                                <w:i/>
                                <w:sz w:val="24"/>
                                <w:szCs w:val="24"/>
                              </w:rPr>
                            </w:ins>
                          </m:ctrlPr>
                        </m:sSubPr>
                        <m:e>
                          <m:r>
                            <w:ins w:id="242" w:author="Mark Scheuerell" w:date="2021-06-28T15:03:00Z">
                              <w:rPr>
                                <w:rFonts w:ascii="Cambria Math" w:eastAsiaTheme="minorEastAsia" w:hAnsi="Cambria Math" w:cstheme="minorHAnsi"/>
                                <w:sz w:val="24"/>
                                <w:szCs w:val="24"/>
                              </w:rPr>
                              <m:t>v</m:t>
                            </w:ins>
                          </m:r>
                        </m:e>
                        <m:sub>
                          <m:r>
                            <w:ins w:id="243"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44" w:author="Mark Scheuerell" w:date="2021-06-28T15:03:00Z">
                              <w:rPr>
                                <w:rFonts w:ascii="Cambria Math" w:eastAsiaTheme="minorEastAsia" w:hAnsi="Cambria Math" w:cstheme="minorHAnsi"/>
                                <w:i/>
                                <w:sz w:val="24"/>
                                <w:szCs w:val="24"/>
                              </w:rPr>
                            </w:ins>
                          </m:ctrlPr>
                        </m:sSubPr>
                        <m:e>
                          <m:r>
                            <w:ins w:id="245" w:author="Mark Scheuerell" w:date="2021-06-28T15:03:00Z">
                              <w:rPr>
                                <w:rFonts w:ascii="Cambria Math" w:eastAsiaTheme="minorEastAsia" w:hAnsi="Cambria Math" w:cstheme="minorHAnsi"/>
                                <w:sz w:val="24"/>
                                <w:szCs w:val="24"/>
                              </w:rPr>
                              <m:t>v</m:t>
                            </w:ins>
                          </m:r>
                        </m:e>
                        <m:sub>
                          <m:r>
                            <w:ins w:id="246"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47" w:author="Mark Scheuerell" w:date="2021-06-28T15:03:00Z">
                <w:rPr>
                  <w:rFonts w:ascii="Cambria Math" w:eastAsiaTheme="minorEastAsia" w:hAnsi="Cambria Math" w:cstheme="minorHAnsi"/>
                  <w:sz w:val="24"/>
                  <w:szCs w:val="24"/>
                </w:rPr>
                <m:t>t</m:t>
              </w:ins>
            </m:r>
          </m:sub>
        </m:sSub>
      </m:oMath>
      <w:ins w:id="248" w:author="Mark Scheuerell" w:date="2021-06-28T15:09:00Z">
        <w:r w:rsidR="0071583B">
          <w:rPr>
            <w:rFonts w:eastAsiaTheme="minorEastAsia" w:cstheme="minorHAnsi"/>
            <w:sz w:val="24"/>
            <w:szCs w:val="24"/>
          </w:rPr>
          <w:t>.</w:t>
        </w:r>
      </w:ins>
      <w:ins w:id="249" w:author="Mark Scheuerell" w:date="2021-06-28T15:03:00Z">
        <w:r>
          <w:rPr>
            <w:rFonts w:eastAsiaTheme="minorEastAsia" w:cstheme="minorHAnsi"/>
            <w:sz w:val="24"/>
            <w:szCs w:val="24"/>
          </w:rPr>
          <w:tab/>
          <w:t>(3</w:t>
        </w:r>
      </w:ins>
      <w:ins w:id="250" w:author="Mark Scheuerell" w:date="2021-06-28T15:05:00Z">
        <w:r>
          <w:rPr>
            <w:rFonts w:eastAsiaTheme="minorEastAsia" w:cstheme="minorHAnsi"/>
            <w:sz w:val="24"/>
            <w:szCs w:val="24"/>
          </w:rPr>
          <w:t>b</w:t>
        </w:r>
      </w:ins>
      <w:ins w:id="251" w:author="Mark Scheuerell" w:date="2021-06-28T15:03:00Z">
        <w:r>
          <w:rPr>
            <w:rFonts w:eastAsiaTheme="minorEastAsia" w:cstheme="minorHAnsi"/>
            <w:sz w:val="24"/>
            <w:szCs w:val="24"/>
          </w:rPr>
          <w:t>)</w:t>
        </w:r>
      </w:ins>
    </w:p>
    <w:p w14:paraId="57A71C1D" w14:textId="656DD26D" w:rsidR="00497733" w:rsidRDefault="008E76CA" w:rsidP="007F2611">
      <w:pPr>
        <w:spacing w:after="0" w:line="480" w:lineRule="auto"/>
        <w:rPr>
          <w:ins w:id="252" w:author="Mark Scheuerell" w:date="2021-06-28T14:58:00Z"/>
          <w:rFonts w:eastAsiaTheme="minorEastAsia" w:cstheme="minorHAnsi"/>
          <w:sz w:val="24"/>
          <w:szCs w:val="24"/>
        </w:rPr>
      </w:pPr>
      <m:oMath>
        <m:r>
          <w:del w:id="253" w:author="Mark Scheuerell" w:date="2021-06-28T15:03:00Z">
            <m:rPr>
              <m:sty m:val="p"/>
            </m:rPr>
            <w:rPr>
              <w:rFonts w:ascii="Cambria Math" w:eastAsiaTheme="minorEastAsia" w:hAnsi="Cambria Math" w:cstheme="minorHAnsi"/>
              <w:sz w:val="24"/>
              <w:szCs w:val="24"/>
            </w:rPr>
            <m:t>├</m:t>
          </w:del>
        </m:r>
        <m:r>
          <w:del w:id="254" w:author="Mark Scheuerell" w:date="2021-06-28T15:01:00Z">
            <m:rPr>
              <m:sty m:val="p"/>
            </m:rPr>
            <w:rPr>
              <w:rFonts w:ascii="Cambria Math" w:eastAsiaTheme="minorEastAsia" w:hAnsi="Cambria Math" w:cstheme="minorHAnsi"/>
              <w:sz w:val="24"/>
              <w:szCs w:val="24"/>
            </w:rPr>
            <m:t>[</m:t>
          </w:del>
        </m:r>
        <m:r>
          <w:del w:id="255" w:author="Mark Scheuerell" w:date="2021-06-28T15:03:00Z">
            <m:rPr>
              <m:sty m:val="p"/>
            </m:rPr>
            <w:rPr>
              <w:rFonts w:ascii="Cambria Math" w:eastAsia="Cambria Math" w:hAnsi="Cambria Math" w:cs="Cambria Math"/>
              <w:sz w:val="24"/>
              <w:szCs w:val="24"/>
            </w:rPr>
            <m:t>〖</m:t>
          </w:del>
        </m:r>
        <m:r>
          <w:del w:id="256" w:author="Mark Scheuerell" w:date="2021-06-28T15:03:00Z">
            <w:rPr>
              <w:rFonts w:ascii="Cambria Math" w:eastAsiaTheme="minorEastAsia" w:hAnsi="Cambria Math" w:cstheme="minorHAnsi"/>
              <w:sz w:val="24"/>
              <w:szCs w:val="24"/>
            </w:rPr>
            <m:t>{</m:t>
          </w:del>
        </m:r>
        <m:r>
          <w:del w:id="257" w:author="Mark Scheuerell" w:date="2021-06-28T15:03:00Z">
            <m:rPr>
              <m:sty m:val="p"/>
            </m:rPr>
            <w:rPr>
              <w:rFonts w:ascii="Cambria Math" w:eastAsiaTheme="minorEastAsia" w:hAnsi="Cambria Math" w:cstheme="minorHAnsi"/>
              <w:sz w:val="24"/>
              <w:szCs w:val="24"/>
            </w:rPr>
            <m:t>matrix</m:t>
          </w:del>
        </m:r>
        <m:r>
          <w:del w:id="258" w:author="Mark Scheuerell" w:date="2021-06-28T15:03:00Z">
            <w:rPr>
              <w:rFonts w:ascii="Cambria Math" w:eastAsiaTheme="minorEastAsia" w:hAnsi="Cambria Math" w:cstheme="minorHAnsi"/>
              <w:sz w:val="24"/>
              <w:szCs w:val="24"/>
            </w:rPr>
            <m:t>}</m:t>
          </w:del>
        </m:r>
        <m:r>
          <w:del w:id="259" w:author="Mark Scheuerell" w:date="2021-06-28T15:03:00Z">
            <m:rPr>
              <m:sty m:val="p"/>
            </m:rPr>
            <w:rPr>
              <w:rFonts w:ascii="Cambria Math" w:eastAsiaTheme="minorEastAsia" w:hAnsi="Cambria Math" w:cstheme="minorHAnsi"/>
              <w:sz w:val="24"/>
              <w:szCs w:val="24"/>
            </w:rPr>
            <m:t>y</m:t>
          </w:del>
        </m:r>
        <m:r>
          <w:del w:id="260" w:author="Mark Scheuerell" w:date="2021-06-28T15:03:00Z">
            <w:rPr>
              <w:rFonts w:ascii="Cambria Math" w:eastAsiaTheme="minorEastAsia" w:hAnsi="Cambria Math" w:cstheme="minorHAnsi"/>
              <w:sz w:val="24"/>
              <w:szCs w:val="24"/>
            </w:rPr>
            <m:t>_</m:t>
          </w:del>
        </m:r>
        <m:r>
          <w:del w:id="261" w:author="Mark Scheuerell" w:date="2021-06-28T15:03:00Z">
            <m:rPr>
              <m:sty m:val="p"/>
            </m:rPr>
            <w:rPr>
              <w:rFonts w:ascii="Cambria Math" w:eastAsiaTheme="minorEastAsia" w:hAnsi="Cambria Math" w:cstheme="minorHAnsi"/>
              <w:sz w:val="24"/>
              <w:szCs w:val="24"/>
            </w:rPr>
            <m:t>T</m:t>
          </w:del>
        </m:r>
        <m:r>
          <w:del w:id="262" w:author="Mark Scheuerell" w:date="2021-06-28T15:03:00Z">
            <w:rPr>
              <w:rFonts w:ascii="Cambria Math" w:eastAsiaTheme="minorEastAsia" w:hAnsi="Cambria Math" w:cstheme="minorHAnsi"/>
              <w:sz w:val="24"/>
              <w:szCs w:val="24"/>
            </w:rPr>
            <m:t>\\</m:t>
          </w:del>
        </m:r>
        <m:r>
          <w:del w:id="263" w:author="Mark Scheuerell" w:date="2021-06-28T15:03:00Z">
            <m:rPr>
              <m:sty m:val="p"/>
            </m:rPr>
            <w:rPr>
              <w:rFonts w:ascii="Cambria Math" w:eastAsiaTheme="minorEastAsia" w:hAnsi="Cambria Math" w:cstheme="minorHAnsi"/>
              <w:sz w:val="24"/>
              <w:szCs w:val="24"/>
            </w:rPr>
            <m:t>y</m:t>
          </w:del>
        </m:r>
        <m:r>
          <w:del w:id="264" w:author="Mark Scheuerell" w:date="2021-06-28T15:03:00Z">
            <w:rPr>
              <w:rFonts w:ascii="Cambria Math" w:eastAsiaTheme="minorEastAsia" w:hAnsi="Cambria Math" w:cstheme="minorHAnsi"/>
              <w:sz w:val="24"/>
              <w:szCs w:val="24"/>
            </w:rPr>
            <m:t>_</m:t>
          </w:del>
        </m:r>
        <m:r>
          <w:del w:id="265" w:author="Mark Scheuerell" w:date="2021-06-28T15:03:00Z">
            <m:rPr>
              <m:sty m:val="p"/>
            </m:rPr>
            <w:rPr>
              <w:rFonts w:ascii="Cambria Math" w:eastAsiaTheme="minorEastAsia" w:hAnsi="Cambria Math" w:cstheme="minorHAnsi"/>
              <w:sz w:val="24"/>
              <w:szCs w:val="24"/>
            </w:rPr>
            <m:t>W</m:t>
          </w:del>
        </m:r>
        <m:r>
          <w:del w:id="266" w:author="Mark Scheuerell" w:date="2021-06-28T15:03:00Z">
            <w:rPr>
              <w:rFonts w:ascii="Cambria Math" w:eastAsiaTheme="minorEastAsia" w:hAnsi="Cambria Math" w:cstheme="minorHAnsi"/>
              <w:sz w:val="24"/>
              <w:szCs w:val="24"/>
            </w:rPr>
            <m:t>\\</m:t>
          </w:del>
        </m:r>
        <m:r>
          <w:del w:id="267" w:author="Mark Scheuerell" w:date="2021-06-28T15:03:00Z">
            <m:rPr>
              <m:sty m:val="p"/>
            </m:rPr>
            <w:rPr>
              <w:rFonts w:ascii="Cambria Math" w:eastAsia="Cambria Math" w:hAnsi="Cambria Math" w:cs="Cambria Math" w:hint="eastAsia"/>
              <w:sz w:val="24"/>
              <w:szCs w:val="24"/>
            </w:rPr>
            <m:t>〗</m:t>
          </w:del>
        </m:r>
        <m:r>
          <w:del w:id="268" w:author="Mark Scheuerell" w:date="2021-06-28T15:03:00Z">
            <w:rPr>
              <w:rFonts w:ascii="Cambria Math" w:eastAsiaTheme="minorEastAsia" w:hAnsi="Cambria Math" w:cstheme="minorHAnsi"/>
              <w:sz w:val="24"/>
              <w:szCs w:val="24"/>
            </w:rPr>
            <m:t>{</m:t>
          </w:del>
        </m:r>
        <m:r>
          <w:del w:id="269" w:author="Mark Scheuerell" w:date="2021-06-28T15:03:00Z">
            <w:rPr>
              <w:rFonts w:ascii="Cambria Math" w:eastAsiaTheme="minorEastAsia" w:hAnsi="Cambria Math" w:cstheme="minorHAnsi"/>
              <w:sz w:val="24"/>
              <w:szCs w:val="24"/>
            </w:rPr>
            <m:t>matrix</m:t>
          </w:del>
        </m:r>
        <m:r>
          <w:del w:id="270" w:author="Mark Scheuerell" w:date="2021-06-28T15:03:00Z">
            <w:rPr>
              <w:rFonts w:ascii="Cambria Math" w:eastAsiaTheme="minorEastAsia" w:hAnsi="Cambria Math" w:cstheme="minorHAnsi"/>
              <w:sz w:val="24"/>
              <w:szCs w:val="24"/>
            </w:rPr>
            <m:t>}</m:t>
          </w:del>
        </m:r>
        <m:r>
          <w:del w:id="271" w:author="Mark Scheuerell" w:date="2021-06-28T15:03:00Z">
            <m:rPr>
              <m:sty m:val="p"/>
            </m:rPr>
            <w:rPr>
              <w:rFonts w:ascii="Cambria Math" w:eastAsiaTheme="minorEastAsia" w:hAnsi="Cambria Math" w:cstheme="minorHAnsi"/>
              <w:sz w:val="24"/>
              <w:szCs w:val="24"/>
            </w:rPr>
            <m:t>┤</m:t>
          </w:del>
        </m:r>
        <m:r>
          <w:del w:id="272" w:author="Mark Scheuerell" w:date="2021-06-28T15:03:00Z">
            <w:rPr>
              <w:rFonts w:ascii="Cambria Math" w:eastAsiaTheme="minorEastAsia" w:hAnsi="Cambria Math" w:cstheme="minorHAnsi"/>
              <w:sz w:val="24"/>
              <w:szCs w:val="24"/>
            </w:rPr>
            <m:t>]</m:t>
          </w:del>
        </m:r>
        <m:r>
          <w:del w:id="273" w:author="Mark Scheuerell" w:date="2021-06-28T15:03:00Z">
            <m:rPr>
              <m:sty m:val="p"/>
            </m:rPr>
            <w:rPr>
              <w:rFonts w:ascii="Cambria Math" w:eastAsiaTheme="minorEastAsia" w:hAnsi="Cambria Math" w:cstheme="minorHAnsi"/>
              <w:sz w:val="24"/>
              <w:szCs w:val="24"/>
            </w:rPr>
            <m:t>=├</m:t>
          </w:del>
        </m:r>
        <m:r>
          <w:del w:id="274" w:author="Mark Scheuerell" w:date="2021-06-28T15:01:00Z">
            <m:rPr>
              <m:sty m:val="p"/>
            </m:rPr>
            <w:rPr>
              <w:rFonts w:ascii="Cambria Math" w:eastAsiaTheme="minorEastAsia" w:hAnsi="Cambria Math" w:cstheme="minorHAnsi"/>
              <w:sz w:val="24"/>
              <w:szCs w:val="24"/>
            </w:rPr>
            <m:t>[</m:t>
          </w:del>
        </m:r>
        <m:r>
          <w:del w:id="275" w:author="Mark Scheuerell" w:date="2021-06-28T15:01:00Z">
            <w:rPr>
              <w:rFonts w:ascii="Cambria Math" w:eastAsiaTheme="minorEastAsia" w:hAnsi="Cambria Math" w:cstheme="minorHAnsi"/>
              <w:sz w:val="24"/>
              <w:szCs w:val="24"/>
            </w:rPr>
            <m:t>\\</m:t>
          </w:del>
        </m:r>
        <m:r>
          <w:del w:id="276" w:author="Mark Scheuerell" w:date="2021-06-28T15:03:00Z">
            <m:rPr>
              <m:sty m:val="p"/>
            </m:rPr>
            <w:rPr>
              <w:rFonts w:ascii="Cambria Math" w:eastAsia="Cambria Math" w:hAnsi="Cambria Math" w:cs="Cambria Math" w:hint="eastAsia"/>
              <w:sz w:val="24"/>
              <w:szCs w:val="24"/>
            </w:rPr>
            <m:t>〗</m:t>
          </w:del>
        </m:r>
        <m:r>
          <w:del w:id="277" w:author="Mark Scheuerell" w:date="2021-06-28T15:01:00Z">
            <w:rPr>
              <w:rFonts w:ascii="Cambria Math" w:eastAsiaTheme="minorEastAsia" w:hAnsi="Cambria Math" w:cstheme="minorHAnsi"/>
              <w:sz w:val="24"/>
              <w:szCs w:val="24"/>
            </w:rPr>
            <m:t>{matrix}</m:t>
          </w:del>
        </m:r>
        <m:r>
          <w:del w:id="278" w:author="Mark Scheuerell" w:date="2021-06-28T15:03:00Z">
            <m:rPr>
              <m:sty m:val="p"/>
            </m:rPr>
            <w:rPr>
              <w:rFonts w:ascii="Cambria Math" w:eastAsiaTheme="minorEastAsia" w:hAnsi="Cambria Math" w:cstheme="minorHAnsi"/>
              <w:sz w:val="24"/>
              <w:szCs w:val="24"/>
            </w:rPr>
            <m:t>┤</m:t>
          </w:del>
        </m:r>
        <m:r>
          <w:del w:id="279" w:author="Mark Scheuerell" w:date="2021-06-28T15:01:00Z">
            <w:rPr>
              <w:rFonts w:ascii="Cambria Math" w:eastAsiaTheme="minorEastAsia" w:hAnsi="Cambria Math" w:cstheme="minorHAnsi"/>
              <w:sz w:val="24"/>
              <w:szCs w:val="24"/>
            </w:rPr>
            <m:t>]</m:t>
          </w:del>
        </m:r>
        <m:r>
          <w:del w:id="280" w:author="Mark Scheuerell" w:date="2021-06-28T15:03:00Z">
            <m:rPr>
              <m:sty m:val="p"/>
            </m:rPr>
            <w:rPr>
              <w:rFonts w:ascii="Cambria Math" w:eastAsiaTheme="minorEastAsia" w:hAnsi="Cambria Math" w:cstheme="minorHAnsi"/>
              <w:sz w:val="24"/>
              <w:szCs w:val="24"/>
            </w:rPr>
            <m:t>├</m:t>
          </w:del>
        </m:r>
        <m:r>
          <w:del w:id="281" w:author="Mark Scheuerell" w:date="2021-06-28T15:03:00Z">
            <m:rPr>
              <m:sty m:val="p"/>
            </m:rPr>
            <w:rPr>
              <w:rFonts w:ascii="Cambria Math" w:eastAsia="Cambria Math" w:hAnsi="Cambria Math" w:cs="Cambria Math" w:hint="eastAsia"/>
              <w:sz w:val="24"/>
              <w:szCs w:val="24"/>
            </w:rPr>
            <m:t>〖〗</m:t>
          </w:del>
        </m:r>
        <m:r>
          <w:del w:id="282" w:author="Mark Scheuerell" w:date="2021-06-28T15:03:00Z">
            <m:rPr>
              <m:sty m:val="p"/>
            </m:rPr>
            <w:rPr>
              <w:rFonts w:ascii="Cambria Math" w:eastAsiaTheme="minorEastAsia" w:hAnsi="Cambria Math" w:cstheme="minorHAnsi"/>
              <w:sz w:val="24"/>
              <w:szCs w:val="24"/>
            </w:rPr>
            <m:t>┤</m:t>
          </w:del>
        </m:r>
        <m:r>
          <w:del w:id="283" w:author="Mark Scheuerell" w:date="2021-06-28T15:01:00Z">
            <w:rPr>
              <w:rFonts w:ascii="Cambria Math" w:eastAsiaTheme="minorEastAsia" w:hAnsi="Cambria Math" w:cstheme="minorHAnsi"/>
              <w:sz w:val="24"/>
              <w:szCs w:val="24"/>
            </w:rPr>
            <m:t>=</m:t>
          </w:del>
        </m:r>
        <m:r>
          <w:del w:id="284" w:author="Mark Scheuerell" w:date="2021-06-28T15:03:00Z">
            <m:rPr>
              <m:sty m:val="p"/>
            </m:rPr>
            <w:rPr>
              <w:rFonts w:ascii="Cambria Math" w:eastAsiaTheme="minorEastAsia" w:hAnsi="Cambria Math" w:cstheme="minorHAnsi"/>
              <w:sz w:val="24"/>
              <w:szCs w:val="24"/>
            </w:rPr>
            <m:t>Ⅎb</m:t>
          </w:del>
        </m:r>
        <m:r>
          <w:del w:id="285" w:author="Mark Scheuerell" w:date="2021-06-28T15:01:00Z">
            <m:rPr>
              <m:sty m:val="p"/>
            </m:rPr>
            <w:rPr>
              <w:rFonts w:ascii="Cambria Math" w:eastAsiaTheme="minorEastAsia" w:hAnsi="Cambria Math" w:cstheme="minorHAnsi"/>
              <w:sz w:val="24"/>
              <w:szCs w:val="24"/>
            </w:rPr>
            <m:t>{</m:t>
          </w:del>
        </m:r>
        <m:r>
          <w:del w:id="286" w:author="Mark Scheuerell" w:date="2021-06-28T15:01:00Z">
            <w:rPr>
              <w:rFonts w:ascii="Cambria Math" w:eastAsiaTheme="minorEastAsia" w:hAnsi="Cambria Math" w:cstheme="minorHAnsi"/>
              <w:sz w:val="24"/>
              <w:szCs w:val="24"/>
            </w:rPr>
            <m:t>Z</m:t>
          </w:del>
        </m:r>
        <m:r>
          <w:del w:id="287" w:author="Mark Scheuerell" w:date="2021-06-28T15:01:00Z">
            <m:rPr>
              <m:sty m:val="p"/>
            </m:rPr>
            <w:rPr>
              <w:rFonts w:ascii="Cambria Math" w:eastAsiaTheme="minorEastAsia" w:hAnsi="Cambria Math" w:cstheme="minorHAnsi"/>
              <w:sz w:val="24"/>
              <w:szCs w:val="24"/>
            </w:rPr>
            <m:t>}</m:t>
          </w:del>
        </m:r>
        <m:r>
          <w:del w:id="288" w:author="Mark Scheuerell" w:date="2021-06-28T15:03:00Z">
            <w:rPr>
              <w:rFonts w:ascii="Cambria Math" w:eastAsiaTheme="minorEastAsia" w:hAnsi="Cambria Math" w:cstheme="minorHAnsi"/>
              <w:sz w:val="24"/>
              <w:szCs w:val="24"/>
            </w:rPr>
            <m:t>+</m:t>
          </w:del>
        </m:r>
        <m:r>
          <w:del w:id="289" w:author="Mark Scheuerell" w:date="2021-06-28T15:03:00Z">
            <m:rPr>
              <m:sty m:val="p"/>
            </m:rPr>
            <w:rPr>
              <w:rFonts w:ascii="Cambria Math" w:eastAsiaTheme="minorEastAsia" w:hAnsi="Cambria Math" w:cstheme="minorHAnsi"/>
              <w:sz w:val="24"/>
              <w:szCs w:val="24"/>
            </w:rPr>
            <m:t>├</m:t>
          </w:del>
        </m:r>
        <m:r>
          <w:del w:id="290" w:author="Mark Scheuerell" w:date="2021-06-28T15:03:00Z">
            <m:rPr>
              <m:sty m:val="p"/>
            </m:rPr>
            <w:rPr>
              <w:rFonts w:ascii="Cambria Math" w:eastAsiaTheme="minorEastAsia" w:hAnsi="Cambria Math" w:cstheme="minorHAnsi"/>
              <w:sz w:val="24"/>
              <w:szCs w:val="24"/>
            </w:rPr>
            <m:t>[</m:t>
          </w:del>
        </m:r>
        <m:r>
          <w:del w:id="291" w:author="Mark Scheuerell" w:date="2021-06-28T15:03:00Z">
            <m:rPr>
              <m:sty m:val="p"/>
            </m:rPr>
            <w:rPr>
              <w:rFonts w:ascii="Cambria Math" w:eastAsia="Cambria Math" w:hAnsi="Cambria Math" w:cs="Cambria Math" w:hint="eastAsia"/>
              <w:sz w:val="24"/>
              <w:szCs w:val="24"/>
            </w:rPr>
            <m:t>〖</m:t>
          </w:del>
        </m:r>
        <m:r>
          <w:del w:id="292" w:author="Mark Scheuerell" w:date="2021-06-28T15:03:00Z">
            <w:rPr>
              <w:rFonts w:ascii="Cambria Math" w:eastAsiaTheme="minorEastAsia" w:hAnsi="Cambria Math" w:cstheme="minorHAnsi"/>
              <w:sz w:val="24"/>
              <w:szCs w:val="24"/>
            </w:rPr>
            <m:t>\\</m:t>
          </w:del>
        </m:r>
        <m:r>
          <w:del w:id="293" w:author="Mark Scheuerell" w:date="2021-06-28T15:03:00Z">
            <m:rPr>
              <m:sty m:val="p"/>
            </m:rPr>
            <w:rPr>
              <w:rFonts w:ascii="Cambria Math" w:eastAsia="Cambria Math" w:hAnsi="Cambria Math" w:cs="Cambria Math" w:hint="eastAsia"/>
              <w:sz w:val="24"/>
              <w:szCs w:val="24"/>
            </w:rPr>
            <m:t>〗</m:t>
          </w:del>
        </m:r>
        <m:r>
          <w:del w:id="294" w:author="Mark Scheuerell" w:date="2021-06-28T15:03:00Z">
            <w:rPr>
              <w:rFonts w:ascii="Cambria Math" w:eastAsiaTheme="minorEastAsia" w:hAnsi="Cambria Math" w:cstheme="minorHAnsi"/>
              <w:sz w:val="24"/>
              <w:szCs w:val="24"/>
            </w:rPr>
            <m:t>{matrix}</m:t>
          </w:del>
        </m:r>
        <m:r>
          <w:del w:id="295" w:author="Mark Scheuerell" w:date="2021-06-28T15:03:00Z">
            <m:rPr>
              <m:sty m:val="p"/>
            </m:rPr>
            <w:rPr>
              <w:rFonts w:ascii="Cambria Math" w:eastAsiaTheme="minorEastAsia" w:hAnsi="Cambria Math" w:cstheme="minorHAnsi"/>
              <w:sz w:val="24"/>
              <w:szCs w:val="24"/>
            </w:rPr>
            <m:t>┤</m:t>
          </w:del>
        </m:r>
        <m:r>
          <w:del w:id="296" w:author="Mark Scheuerell" w:date="2021-06-28T15:03:00Z">
            <w:rPr>
              <w:rFonts w:ascii="Cambria Math" w:eastAsiaTheme="minorEastAsia" w:hAnsi="Cambria Math" w:cstheme="minorHAnsi"/>
              <w:sz w:val="24"/>
              <w:szCs w:val="24"/>
            </w:rPr>
            <m:t>]</m:t>
          </w:del>
        </m:r>
        <m:r>
          <w:del w:id="297" w:author="Mark Scheuerell" w:date="2021-06-28T15:03:00Z">
            <w:rPr>
              <w:rFonts w:ascii="Cambria Math" w:eastAsiaTheme="minorEastAsia" w:hAnsi="Cambria Math" w:cstheme="minorHAnsi"/>
              <w:sz w:val="24"/>
              <w:szCs w:val="24"/>
            </w:rPr>
            <m:t>+</m:t>
          </w:del>
        </m:r>
        <m:r>
          <w:del w:id="298" w:author="Mark Scheuerell" w:date="2021-06-28T15:03:00Z">
            <m:rPr>
              <m:sty m:val="p"/>
            </m:rPr>
            <w:rPr>
              <w:rFonts w:ascii="Cambria Math" w:eastAsiaTheme="minorEastAsia" w:hAnsi="Cambria Math" w:cstheme="minorHAnsi"/>
              <w:sz w:val="24"/>
              <w:szCs w:val="24"/>
            </w:rPr>
            <m:t>├</m:t>
          </w:del>
        </m:r>
        <m:r>
          <w:del w:id="299" w:author="Mark Scheuerell" w:date="2021-06-28T15:03:00Z">
            <m:rPr>
              <m:sty m:val="p"/>
            </m:rPr>
            <w:rPr>
              <w:rFonts w:ascii="Cambria Math" w:eastAsiaTheme="minorEastAsia" w:hAnsi="Cambria Math" w:cstheme="minorHAnsi"/>
              <w:sz w:val="24"/>
              <w:szCs w:val="24"/>
            </w:rPr>
            <m:t>[</m:t>
          </w:del>
        </m:r>
        <m:r>
          <w:del w:id="300" w:author="Mark Scheuerell" w:date="2021-06-28T15:03:00Z">
            <m:rPr>
              <m:sty m:val="p"/>
            </m:rPr>
            <w:rPr>
              <w:rFonts w:ascii="Cambria Math" w:eastAsia="Cambria Math" w:hAnsi="Cambria Math" w:cs="Cambria Math" w:hint="eastAsia"/>
              <w:sz w:val="24"/>
              <w:szCs w:val="24"/>
            </w:rPr>
            <m:t>〖</m:t>
          </w:del>
        </m:r>
        <m:r>
          <w:del w:id="301" w:author="Mark Scheuerell" w:date="2021-06-28T15:03:00Z">
            <w:rPr>
              <w:rFonts w:ascii="Cambria Math" w:eastAsiaTheme="minorEastAsia" w:hAnsi="Cambria Math" w:cstheme="minorHAnsi"/>
              <w:sz w:val="24"/>
              <w:szCs w:val="24"/>
            </w:rPr>
            <m:t>\\</m:t>
          </w:del>
        </m:r>
        <m:r>
          <w:del w:id="302" w:author="Mark Scheuerell" w:date="2021-06-28T15:03:00Z">
            <m:rPr>
              <m:sty m:val="p"/>
            </m:rPr>
            <w:rPr>
              <w:rFonts w:ascii="Cambria Math" w:eastAsia="Cambria Math" w:hAnsi="Cambria Math" w:cs="Cambria Math" w:hint="eastAsia"/>
              <w:sz w:val="24"/>
              <w:szCs w:val="24"/>
            </w:rPr>
            <m:t>〗</m:t>
          </w:del>
        </m:r>
        <m:r>
          <w:del w:id="303" w:author="Mark Scheuerell" w:date="2021-06-28T15:03:00Z">
            <w:rPr>
              <w:rFonts w:ascii="Cambria Math" w:eastAsiaTheme="minorEastAsia" w:hAnsi="Cambria Math" w:cstheme="minorHAnsi"/>
              <w:sz w:val="24"/>
              <w:szCs w:val="24"/>
            </w:rPr>
            <m:t>{matrix}</m:t>
          </w:del>
        </m:r>
        <m:r>
          <w:del w:id="304" w:author="Mark Scheuerell" w:date="2021-06-28T15:03:00Z">
            <m:rPr>
              <m:sty m:val="p"/>
            </m:rPr>
            <w:rPr>
              <w:rFonts w:ascii="Cambria Math" w:eastAsiaTheme="minorEastAsia" w:hAnsi="Cambria Math" w:cstheme="minorHAnsi"/>
              <w:sz w:val="24"/>
              <w:szCs w:val="24"/>
            </w:rPr>
            <m:t>┤</m:t>
          </w:del>
        </m:r>
        <m:r>
          <w:del w:id="305" w:author="Mark Scheuerell" w:date="2021-06-28T15:03:00Z">
            <w:rPr>
              <w:rFonts w:ascii="Cambria Math" w:eastAsiaTheme="minorEastAsia" w:hAnsi="Cambria Math" w:cstheme="minorHAnsi"/>
              <w:sz w:val="24"/>
              <w:szCs w:val="24"/>
            </w:rPr>
            <m:t>]</m:t>
          </w:del>
        </m:r>
      </m:oMath>
      <w:del w:id="306" w:author="Mark Scheuerell" w:date="2021-06-28T14:11:00Z">
        <w:r w:rsidR="00497733" w:rsidRPr="00497733" w:rsidDel="00497733">
          <w:rPr>
            <w:rFonts w:eastAsiaTheme="minorEastAsia" w:cstheme="minorHAnsi"/>
            <w:sz w:val="24"/>
            <w:szCs w:val="24"/>
            <w:rPrChange w:id="307" w:author="Mark Scheuerell" w:date="2021-06-28T14:11:00Z">
              <w:rPr>
                <w:rFonts w:ascii="Cambria Math" w:hAnsi="Cambria Math" w:cstheme="minorHAnsi"/>
                <w:sz w:val="24"/>
                <w:szCs w:val="24"/>
              </w:rPr>
            </w:rPrChange>
          </w:rPr>
          <w:delText>y</w:delText>
        </w:r>
        <w:r w:rsidR="00497733" w:rsidRPr="00497733" w:rsidDel="00497733">
          <w:rPr>
            <w:rFonts w:eastAsiaTheme="minorEastAsia" w:cstheme="minorHAnsi"/>
            <w:sz w:val="24"/>
            <w:szCs w:val="24"/>
            <w:rPrChange w:id="308" w:author="Mark Scheuerell" w:date="2021-06-28T14:11:00Z">
              <w:rPr>
                <w:rFonts w:ascii="Cambria Math" w:hAnsi="Cambria Math" w:cstheme="minorHAnsi"/>
                <w:i/>
                <w:sz w:val="24"/>
                <w:szCs w:val="24"/>
              </w:rPr>
            </w:rPrChange>
          </w:rPr>
          <w:delText>_{</w:delText>
        </w:r>
        <w:r w:rsidR="00497733" w:rsidRPr="00497733" w:rsidDel="00497733">
          <w:rPr>
            <w:rFonts w:eastAsiaTheme="minorEastAsia" w:cstheme="minorHAnsi"/>
            <w:sz w:val="24"/>
            <w:szCs w:val="24"/>
            <w:rPrChange w:id="309" w:author="Mark Scheuerell" w:date="2021-06-28T14:11:00Z">
              <w:rPr>
                <w:rFonts w:ascii="Cambria Math" w:hAnsi="Cambria Math" w:cstheme="minorHAnsi"/>
                <w:sz w:val="24"/>
                <w:szCs w:val="24"/>
              </w:rPr>
            </w:rPrChange>
          </w:rPr>
          <w:delText>T</w:delText>
        </w:r>
        <w:r w:rsidR="00497733" w:rsidRPr="00497733" w:rsidDel="00497733">
          <w:rPr>
            <w:rFonts w:eastAsiaTheme="minorEastAsia" w:cstheme="minorHAnsi"/>
            <w:sz w:val="24"/>
            <w:szCs w:val="24"/>
            <w:rPrChange w:id="310" w:author="Mark Scheuerell" w:date="2021-06-28T14:11:00Z">
              <w:rPr>
                <w:rFonts w:ascii="Cambria Math" w:hAnsi="Cambria Math" w:cstheme="minorHAnsi"/>
                <w:i/>
                <w:sz w:val="24"/>
                <w:szCs w:val="24"/>
              </w:rPr>
            </w:rPrChange>
          </w:rPr>
          <w:delText xml:space="preserve">}\\ </w:delText>
        </w:r>
        <w:r w:rsidR="00497733" w:rsidRPr="00497733" w:rsidDel="00497733">
          <w:rPr>
            <w:rFonts w:eastAsiaTheme="minorEastAsia" w:cstheme="minorHAnsi"/>
            <w:sz w:val="24"/>
            <w:szCs w:val="24"/>
            <w:rPrChange w:id="311" w:author="Mark Scheuerell" w:date="2021-06-28T14:11:00Z">
              <w:rPr>
                <w:rFonts w:ascii="Cambria Math" w:hAnsi="Cambria Math" w:cstheme="minorHAnsi"/>
                <w:sz w:val="24"/>
                <w:szCs w:val="24"/>
              </w:rPr>
            </w:rPrChange>
          </w:rPr>
          <w:delText>y</w:delText>
        </w:r>
        <w:r w:rsidR="00497733" w:rsidRPr="00497733" w:rsidDel="00497733">
          <w:rPr>
            <w:rFonts w:eastAsiaTheme="minorEastAsia" w:cstheme="minorHAnsi"/>
            <w:sz w:val="24"/>
            <w:szCs w:val="24"/>
            <w:rPrChange w:id="312" w:author="Mark Scheuerell" w:date="2021-06-28T14:11:00Z">
              <w:rPr>
                <w:rFonts w:ascii="Cambria Math" w:hAnsi="Cambria Math" w:cstheme="minorHAnsi"/>
                <w:i/>
                <w:sz w:val="24"/>
                <w:szCs w:val="24"/>
              </w:rPr>
            </w:rPrChange>
          </w:rPr>
          <w:delText>_{</w:delText>
        </w:r>
        <w:r w:rsidR="00497733" w:rsidRPr="00497733" w:rsidDel="00497733">
          <w:rPr>
            <w:rFonts w:eastAsiaTheme="minorEastAsia" w:cstheme="minorHAnsi"/>
            <w:sz w:val="24"/>
            <w:szCs w:val="24"/>
            <w:rPrChange w:id="313" w:author="Mark Scheuerell" w:date="2021-06-28T14:11:00Z">
              <w:rPr>
                <w:rFonts w:ascii="Cambria Math" w:hAnsi="Cambria Math" w:cstheme="minorHAnsi"/>
                <w:sz w:val="24"/>
                <w:szCs w:val="24"/>
              </w:rPr>
            </w:rPrChange>
          </w:rPr>
          <w:delText>W</w:delText>
        </w:r>
        <w:r w:rsidR="00497733" w:rsidRPr="00497733" w:rsidDel="00497733">
          <w:rPr>
            <w:rFonts w:eastAsiaTheme="minorEastAsia" w:cstheme="minorHAnsi"/>
            <w:sz w:val="24"/>
            <w:szCs w:val="24"/>
            <w:rPrChange w:id="314" w:author="Mark Scheuerell" w:date="2021-06-28T14:11:00Z">
              <w:rPr>
                <w:rFonts w:ascii="Cambria Math" w:hAnsi="Cambria Math" w:cstheme="minorHAnsi"/>
                <w:i/>
                <w:sz w:val="24"/>
                <w:szCs w:val="24"/>
              </w:rPr>
            </w:rPrChange>
          </w:rPr>
          <w:delText>}</w:delText>
        </w:r>
      </w:del>
      <w:del w:id="315" w:author="Mark Scheuerell" w:date="2021-06-28T14:10:00Z">
        <w:r w:rsidR="00497733" w:rsidRPr="00497733" w:rsidDel="00497733">
          <w:rPr>
            <w:rFonts w:ascii="Cambria Math" w:eastAsia="Cambria Math" w:hAnsi="Cambria Math" w:cs="Cambria Math" w:hint="eastAsia"/>
            <w:sz w:val="24"/>
            <w:szCs w:val="24"/>
            <w:rPrChange w:id="316" w:author="Mark Scheuerell" w:date="2021-06-28T14:11:00Z">
              <w:rPr>
                <w:rFonts w:ascii="Cambria Math" w:eastAsia="Cambria Math" w:hAnsi="Cambria Math" w:cs="Cambria Math" w:hint="eastAsia"/>
                <w:sz w:val="24"/>
                <w:szCs w:val="24"/>
              </w:rPr>
            </w:rPrChange>
          </w:rPr>
          <w:delText>〗</w:delText>
        </w:r>
        <w:r w:rsidR="00497733" w:rsidRPr="00497733" w:rsidDel="00497733">
          <w:rPr>
            <w:rFonts w:eastAsiaTheme="minorEastAsia" w:cstheme="minorHAnsi"/>
            <w:sz w:val="24"/>
            <w:szCs w:val="24"/>
            <w:rPrChange w:id="317" w:author="Mark Scheuerell" w:date="2021-06-28T14:11:00Z">
              <w:rPr>
                <w:rFonts w:ascii="Cambria Math" w:hAnsi="Cambria Math" w:cstheme="minorHAnsi"/>
                <w:i/>
                <w:sz w:val="24"/>
                <w:szCs w:val="24"/>
              </w:rPr>
            </w:rPrChange>
          </w:rPr>
          <w:delText>=++</w:delText>
        </w:r>
      </w:del>
      <w:ins w:id="318" w:author="Mark Scheuerell" w:date="2021-06-28T14:58:00Z">
        <w:r>
          <w:rPr>
            <w:rFonts w:eastAsiaTheme="minorEastAsia" w:cstheme="minorHAnsi"/>
            <w:sz w:val="24"/>
            <w:szCs w:val="24"/>
          </w:rPr>
          <w:t xml:space="preserve">The second model, </w:t>
        </w:r>
      </w:ins>
      <w:ins w:id="319" w:author="Mark Scheuerell" w:date="2021-06-28T15:08:00Z">
        <w:r w:rsidR="0071583B">
          <w:rPr>
            <w:rFonts w:eastAsiaTheme="minorEastAsia" w:cstheme="minorHAnsi"/>
            <w:sz w:val="24"/>
            <w:szCs w:val="24"/>
          </w:rPr>
          <w:t>where each set of lengths is assumed to be a sample from one lar</w:t>
        </w:r>
      </w:ins>
      <w:ins w:id="320" w:author="Mark Scheuerell" w:date="2021-06-28T15:09:00Z">
        <w:r w:rsidR="0071583B">
          <w:rPr>
            <w:rFonts w:eastAsiaTheme="minorEastAsia" w:cstheme="minorHAnsi"/>
            <w:sz w:val="24"/>
            <w:szCs w:val="24"/>
          </w:rPr>
          <w:t>ge population</w:t>
        </w:r>
      </w:ins>
      <w:ins w:id="321" w:author="Mark Scheuerell" w:date="2021-06-28T14:58:00Z">
        <w:r>
          <w:rPr>
            <w:rFonts w:eastAsiaTheme="minorEastAsia" w:cstheme="minorHAnsi"/>
            <w:sz w:val="24"/>
            <w:szCs w:val="24"/>
          </w:rPr>
          <w:t>, is</w:t>
        </w:r>
      </w:ins>
    </w:p>
    <w:p w14:paraId="325A1C98" w14:textId="77777777" w:rsidR="00745189" w:rsidRPr="00DF4CDA" w:rsidRDefault="00745189" w:rsidP="00745189">
      <w:pPr>
        <w:tabs>
          <w:tab w:val="center" w:pos="4680"/>
          <w:tab w:val="right" w:pos="9180"/>
        </w:tabs>
        <w:spacing w:after="0" w:line="480" w:lineRule="auto"/>
        <w:ind w:firstLine="720"/>
        <w:rPr>
          <w:ins w:id="322" w:author="Mark Scheuerell" w:date="2021-06-28T15:11:00Z"/>
          <w:rFonts w:eastAsiaTheme="minorEastAsia" w:cstheme="minorHAnsi"/>
          <w:sz w:val="24"/>
          <w:szCs w:val="24"/>
        </w:rPr>
      </w:pPr>
      <w:ins w:id="323" w:author="Mark Scheuerell" w:date="2021-06-28T15:11:00Z">
        <w:r>
          <w:rPr>
            <w:rFonts w:eastAsiaTheme="minorEastAsia" w:cstheme="minorHAnsi"/>
            <w:sz w:val="24"/>
            <w:szCs w:val="24"/>
          </w:rPr>
          <w:tab/>
        </w:r>
      </w:ins>
      <m:oMath>
        <m:sSub>
          <m:sSubPr>
            <m:ctrlPr>
              <w:ins w:id="324" w:author="Mark Scheuerell" w:date="2021-06-28T15:11:00Z">
                <w:rPr>
                  <w:rFonts w:ascii="Cambria Math" w:hAnsi="Cambria Math" w:cstheme="minorHAnsi"/>
                  <w:i/>
                  <w:sz w:val="24"/>
                  <w:szCs w:val="24"/>
                </w:rPr>
              </w:ins>
            </m:ctrlPr>
          </m:sSubPr>
          <m:e>
            <m:r>
              <w:ins w:id="325" w:author="Mark Scheuerell" w:date="2021-06-28T15:11:00Z">
                <w:rPr>
                  <w:rFonts w:ascii="Cambria Math" w:hAnsi="Cambria Math" w:cstheme="minorHAnsi"/>
                  <w:sz w:val="24"/>
                  <w:szCs w:val="24"/>
                </w:rPr>
                <m:t>x</m:t>
              </w:ins>
            </m:r>
          </m:e>
          <m:sub>
            <m:r>
              <w:ins w:id="326" w:author="Mark Scheuerell" w:date="2021-06-28T15:11:00Z">
                <w:rPr>
                  <w:rFonts w:ascii="Cambria Math" w:hAnsi="Cambria Math" w:cstheme="minorHAnsi"/>
                  <w:sz w:val="24"/>
                  <w:szCs w:val="24"/>
                </w:rPr>
                <m:t>t</m:t>
              </w:ins>
            </m:r>
          </m:sub>
        </m:sSub>
        <m:r>
          <w:ins w:id="327" w:author="Mark Scheuerell" w:date="2021-06-28T15:11:00Z">
            <w:rPr>
              <w:rFonts w:ascii="Cambria Math" w:hAnsi="Cambria Math" w:cstheme="minorHAnsi"/>
              <w:sz w:val="24"/>
              <w:szCs w:val="24"/>
            </w:rPr>
            <m:t>=</m:t>
          </w:ins>
        </m:r>
        <m:sSub>
          <m:sSubPr>
            <m:ctrlPr>
              <w:ins w:id="328" w:author="Mark Scheuerell" w:date="2021-06-28T15:11:00Z">
                <w:rPr>
                  <w:rFonts w:ascii="Cambria Math" w:hAnsi="Cambria Math" w:cstheme="minorHAnsi"/>
                  <w:i/>
                  <w:sz w:val="24"/>
                  <w:szCs w:val="24"/>
                </w:rPr>
              </w:ins>
            </m:ctrlPr>
          </m:sSubPr>
          <m:e>
            <m:r>
              <w:ins w:id="329" w:author="Mark Scheuerell" w:date="2021-06-28T15:11:00Z">
                <w:rPr>
                  <w:rFonts w:ascii="Cambria Math" w:hAnsi="Cambria Math" w:cstheme="minorHAnsi"/>
                  <w:sz w:val="24"/>
                  <w:szCs w:val="24"/>
                </w:rPr>
                <m:t>x</m:t>
              </w:ins>
            </m:r>
          </m:e>
          <m:sub>
            <m:r>
              <w:ins w:id="330" w:author="Mark Scheuerell" w:date="2021-06-28T15:11:00Z">
                <w:rPr>
                  <w:rFonts w:ascii="Cambria Math" w:hAnsi="Cambria Math" w:cstheme="minorHAnsi"/>
                  <w:sz w:val="24"/>
                  <w:szCs w:val="24"/>
                </w:rPr>
                <m:t>t-1</m:t>
              </w:ins>
            </m:r>
          </m:sub>
        </m:sSub>
        <m:r>
          <w:ins w:id="331" w:author="Mark Scheuerell" w:date="2021-06-28T15:11:00Z">
            <w:rPr>
              <w:rFonts w:ascii="Cambria Math" w:hAnsi="Cambria Math" w:cstheme="minorHAnsi"/>
              <w:sz w:val="24"/>
              <w:szCs w:val="24"/>
            </w:rPr>
            <m:t>+</m:t>
          </w:ins>
        </m:r>
        <m:r>
          <w:ins w:id="332" w:author="Mark Scheuerell" w:date="2021-06-28T15:11:00Z">
            <w:rPr>
              <w:rFonts w:ascii="Cambria Math" w:hAnsi="Cambria Math" w:cstheme="minorHAnsi"/>
              <w:sz w:val="24"/>
              <w:szCs w:val="24"/>
            </w:rPr>
            <m:t>u</m:t>
          </w:ins>
        </m:r>
        <m:r>
          <w:ins w:id="333" w:author="Mark Scheuerell" w:date="2021-06-28T15:11:00Z">
            <w:rPr>
              <w:rFonts w:ascii="Cambria Math" w:hAnsi="Cambria Math" w:cstheme="minorHAnsi"/>
              <w:sz w:val="24"/>
              <w:szCs w:val="24"/>
            </w:rPr>
            <m:t>+</m:t>
          </w:ins>
        </m:r>
        <m:sSub>
          <m:sSubPr>
            <m:ctrlPr>
              <w:ins w:id="334" w:author="Mark Scheuerell" w:date="2021-06-28T15:11:00Z">
                <w:rPr>
                  <w:rFonts w:ascii="Cambria Math" w:hAnsi="Cambria Math" w:cstheme="minorHAnsi"/>
                  <w:i/>
                  <w:sz w:val="24"/>
                  <w:szCs w:val="24"/>
                </w:rPr>
              </w:ins>
            </m:ctrlPr>
          </m:sSubPr>
          <m:e>
            <m:r>
              <w:ins w:id="335" w:author="Mark Scheuerell" w:date="2021-06-28T15:11:00Z">
                <w:rPr>
                  <w:rFonts w:ascii="Cambria Math" w:hAnsi="Cambria Math" w:cstheme="minorHAnsi"/>
                  <w:sz w:val="24"/>
                  <w:szCs w:val="24"/>
                </w:rPr>
                <m:t>w</m:t>
              </w:ins>
            </m:r>
          </m:e>
          <m:sub>
            <m:r>
              <w:ins w:id="336" w:author="Mark Scheuerell" w:date="2021-06-28T15:11:00Z">
                <w:rPr>
                  <w:rFonts w:ascii="Cambria Math" w:hAnsi="Cambria Math" w:cstheme="minorHAnsi"/>
                  <w:sz w:val="24"/>
                  <w:szCs w:val="24"/>
                </w:rPr>
                <m:t>t</m:t>
              </w:ins>
            </m:r>
          </m:sub>
        </m:sSub>
      </m:oMath>
      <w:ins w:id="337" w:author="Mark Scheuerell" w:date="2021-06-28T15:11:00Z">
        <w:r>
          <w:rPr>
            <w:rFonts w:eastAsiaTheme="minorEastAsia" w:cstheme="minorHAnsi"/>
            <w:sz w:val="24"/>
            <w:szCs w:val="24"/>
          </w:rPr>
          <w:t>.</w:t>
        </w:r>
        <w:r>
          <w:rPr>
            <w:rFonts w:eastAsiaTheme="minorEastAsia" w:cstheme="minorHAnsi"/>
            <w:sz w:val="24"/>
            <w:szCs w:val="24"/>
          </w:rPr>
          <w:tab/>
          <w:t>(4a)</w:t>
        </w:r>
      </w:ins>
    </w:p>
    <w:p w14:paraId="38A8341E" w14:textId="34D5601E" w:rsidR="008E76CA" w:rsidRPr="00DF4CDA" w:rsidRDefault="008E76CA" w:rsidP="008E76CA">
      <w:pPr>
        <w:tabs>
          <w:tab w:val="center" w:pos="4680"/>
          <w:tab w:val="right" w:pos="9180"/>
        </w:tabs>
        <w:spacing w:after="0" w:line="480" w:lineRule="auto"/>
        <w:ind w:firstLine="720"/>
        <w:rPr>
          <w:ins w:id="338" w:author="Mark Scheuerell" w:date="2021-06-28T14:58:00Z"/>
          <w:rFonts w:eastAsiaTheme="minorEastAsia" w:cstheme="minorHAnsi"/>
          <w:sz w:val="24"/>
          <w:szCs w:val="24"/>
        </w:rPr>
      </w:pPr>
      <w:ins w:id="339" w:author="Mark Scheuerell" w:date="2021-06-28T14:58:00Z">
        <w:r>
          <w:rPr>
            <w:rFonts w:eastAsiaTheme="minorEastAsia" w:cstheme="minorHAnsi"/>
            <w:sz w:val="24"/>
            <w:szCs w:val="24"/>
          </w:rPr>
          <w:tab/>
        </w:r>
      </w:ins>
      <m:oMath>
        <m:sSub>
          <m:sSubPr>
            <m:ctrlPr>
              <w:ins w:id="340"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341" w:author="Mark Scheuerell" w:date="2021-06-28T14:58: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w:ins w:id="342" w:author="Mark Scheuerell" w:date="2021-06-28T14:58:00Z">
                      <m:rPr>
                        <m:sty m:val="p"/>
                      </m:rPr>
                      <w:rPr>
                        <w:rFonts w:ascii="Cambria Math" w:eastAsiaTheme="minorEastAsia" w:hAnsi="Cambria Math" w:cstheme="minorHAnsi"/>
                        <w:sz w:val="24"/>
                        <w:szCs w:val="24"/>
                      </w:rPr>
                      <m:t>1</m:t>
                    </w:ins>
                  </m:r>
                  <m:ctrlPr>
                    <w:rPr>
                      <w:rFonts w:ascii="Cambria Math" w:eastAsiaTheme="minorEastAsia" w:hAnsi="Cambria Math" w:cstheme="minorHAnsi"/>
                      <w:sz w:val="24"/>
                      <w:szCs w:val="24"/>
                    </w:rPr>
                  </m:ctrlPr>
                </m:e>
              </m:mr>
              <m:mr>
                <m:e>
                  <m:r>
                    <w:ins w:id="343" w:author="Mark Scheuerell" w:date="2021-06-28T14:58:00Z">
                      <m:rPr>
                        <m:sty m:val="p"/>
                      </m:rPr>
                      <w:rPr>
                        <w:rFonts w:ascii="Cambria Math" w:eastAsiaTheme="minorEastAsia" w:hAnsi="Cambria Math" w:cstheme="minorHAnsi"/>
                        <w:sz w:val="24"/>
                        <w:szCs w:val="24"/>
                      </w:rPr>
                      <m:t>1</m:t>
                    </w:ins>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ins w:id="344" w:author="Mark Scheuerell" w:date="2021-06-28T15:07:00Z">
                <w:rPr>
                  <w:rFonts w:ascii="Cambria Math" w:eastAsiaTheme="minorEastAsia" w:hAnsi="Cambria Math" w:cstheme="minorHAnsi"/>
                  <w:i/>
                  <w:sz w:val="24"/>
                  <w:szCs w:val="24"/>
                </w:rPr>
              </w:ins>
            </m:ctrlPr>
          </m:sSubPr>
          <m:e>
            <m:r>
              <w:ins w:id="345" w:author="Mark Scheuerell" w:date="2021-06-28T15:07:00Z">
                <w:rPr>
                  <w:rFonts w:ascii="Cambria Math" w:eastAsiaTheme="minorEastAsia" w:hAnsi="Cambria Math" w:cstheme="minorHAnsi"/>
                  <w:sz w:val="24"/>
                  <w:szCs w:val="24"/>
                </w:rPr>
                <m:t>x</m:t>
              </w:ins>
            </m:r>
          </m:e>
          <m:sub>
            <m:r>
              <w:ins w:id="346" w:author="Mark Scheuerell" w:date="2021-06-28T15:07:00Z">
                <w:rPr>
                  <w:rFonts w:ascii="Cambria Math" w:eastAsiaTheme="minorEastAsia" w:hAnsi="Cambria Math" w:cstheme="minorHAnsi"/>
                  <w:sz w:val="24"/>
                  <w:szCs w:val="24"/>
                </w:rPr>
                <m:t>t</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347" w:author="Mark Scheuerell" w:date="2021-06-28T14:58:00Z">
                          <w:rPr>
                            <w:rFonts w:ascii="Cambria Math" w:eastAsiaTheme="minorEastAsia" w:hAnsi="Cambria Math" w:cstheme="minorHAnsi"/>
                            <w:i/>
                            <w:sz w:val="24"/>
                            <w:szCs w:val="24"/>
                          </w:rPr>
                        </w:ins>
                      </m:ctrlPr>
                    </m:sSubPr>
                    <m:e>
                      <m:r>
                        <w:ins w:id="348" w:author="Mark Scheuerell" w:date="2021-06-28T14:58:00Z">
                          <w:rPr>
                            <w:rFonts w:ascii="Cambria Math" w:eastAsiaTheme="minorEastAsia" w:hAnsi="Cambria Math" w:cstheme="minorHAnsi"/>
                            <w:sz w:val="24"/>
                            <w:szCs w:val="24"/>
                          </w:rPr>
                          <m:t>a</m:t>
                        </w:ins>
                      </m:r>
                    </m:e>
                    <m:sub>
                      <m:r>
                        <w:ins w:id="349"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350" w:author="Mark Scheuerell" w:date="2021-06-28T14:58:00Z">
                          <w:rPr>
                            <w:rFonts w:ascii="Cambria Math" w:eastAsiaTheme="minorEastAsia" w:hAnsi="Cambria Math" w:cstheme="minorHAnsi"/>
                            <w:i/>
                            <w:sz w:val="24"/>
                            <w:szCs w:val="24"/>
                          </w:rPr>
                        </w:ins>
                      </m:ctrlPr>
                    </m:sSubPr>
                    <m:e>
                      <m:r>
                        <w:ins w:id="351" w:author="Mark Scheuerell" w:date="2021-06-28T14:58:00Z">
                          <w:rPr>
                            <w:rFonts w:ascii="Cambria Math" w:eastAsiaTheme="minorEastAsia" w:hAnsi="Cambria Math" w:cstheme="minorHAnsi"/>
                            <w:sz w:val="24"/>
                            <w:szCs w:val="24"/>
                          </w:rPr>
                          <m:t>a</m:t>
                        </w:ins>
                      </m:r>
                    </m:e>
                    <m:sub>
                      <m:r>
                        <w:ins w:id="352"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353"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354" w:author="Mark Scheuerell" w:date="2021-06-28T14:58:00Z">
                              <w:rPr>
                                <w:rFonts w:ascii="Cambria Math" w:eastAsiaTheme="minorEastAsia" w:hAnsi="Cambria Math" w:cstheme="minorHAnsi"/>
                                <w:i/>
                                <w:sz w:val="24"/>
                                <w:szCs w:val="24"/>
                              </w:rPr>
                            </w:ins>
                          </m:ctrlPr>
                        </m:sSubPr>
                        <m:e>
                          <m:r>
                            <w:ins w:id="355" w:author="Mark Scheuerell" w:date="2021-06-28T14:58:00Z">
                              <w:rPr>
                                <w:rFonts w:ascii="Cambria Math" w:eastAsiaTheme="minorEastAsia" w:hAnsi="Cambria Math" w:cstheme="minorHAnsi"/>
                                <w:sz w:val="24"/>
                                <w:szCs w:val="24"/>
                              </w:rPr>
                              <m:t>v</m:t>
                            </w:ins>
                          </m:r>
                        </m:e>
                        <m:sub>
                          <m:r>
                            <w:ins w:id="356"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357" w:author="Mark Scheuerell" w:date="2021-06-28T14:58:00Z">
                              <w:rPr>
                                <w:rFonts w:ascii="Cambria Math" w:eastAsiaTheme="minorEastAsia" w:hAnsi="Cambria Math" w:cstheme="minorHAnsi"/>
                                <w:i/>
                                <w:sz w:val="24"/>
                                <w:szCs w:val="24"/>
                              </w:rPr>
                            </w:ins>
                          </m:ctrlPr>
                        </m:sSubPr>
                        <m:e>
                          <m:r>
                            <w:ins w:id="358" w:author="Mark Scheuerell" w:date="2021-06-28T14:58:00Z">
                              <w:rPr>
                                <w:rFonts w:ascii="Cambria Math" w:eastAsiaTheme="minorEastAsia" w:hAnsi="Cambria Math" w:cstheme="minorHAnsi"/>
                                <w:sz w:val="24"/>
                                <w:szCs w:val="24"/>
                              </w:rPr>
                              <m:t>v</m:t>
                            </w:ins>
                          </m:r>
                        </m:e>
                        <m:sub>
                          <m:r>
                            <w:ins w:id="359"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360" w:author="Mark Scheuerell" w:date="2021-06-28T14:58:00Z">
                <w:rPr>
                  <w:rFonts w:ascii="Cambria Math" w:eastAsiaTheme="minorEastAsia" w:hAnsi="Cambria Math" w:cstheme="minorHAnsi"/>
                  <w:sz w:val="24"/>
                  <w:szCs w:val="24"/>
                </w:rPr>
                <m:t>t</m:t>
              </w:ins>
            </m:r>
          </m:sub>
        </m:sSub>
      </m:oMath>
      <w:ins w:id="361" w:author="Mark Scheuerell" w:date="2021-06-28T14:58:00Z">
        <w:r>
          <w:rPr>
            <w:rFonts w:eastAsiaTheme="minorEastAsia" w:cstheme="minorHAnsi"/>
            <w:sz w:val="24"/>
            <w:szCs w:val="24"/>
          </w:rPr>
          <w:tab/>
          <w:t>(</w:t>
        </w:r>
      </w:ins>
      <w:ins w:id="362" w:author="Mark Scheuerell" w:date="2021-06-28T15:05:00Z">
        <w:r>
          <w:rPr>
            <w:rFonts w:eastAsiaTheme="minorEastAsia" w:cstheme="minorHAnsi"/>
            <w:sz w:val="24"/>
            <w:szCs w:val="24"/>
          </w:rPr>
          <w:t>4</w:t>
        </w:r>
      </w:ins>
      <w:ins w:id="363" w:author="Mark Scheuerell" w:date="2021-06-28T15:06:00Z">
        <w:r w:rsidR="0071583B">
          <w:rPr>
            <w:rFonts w:eastAsiaTheme="minorEastAsia" w:cstheme="minorHAnsi"/>
            <w:sz w:val="24"/>
            <w:szCs w:val="24"/>
          </w:rPr>
          <w:t>b</w:t>
        </w:r>
      </w:ins>
      <w:ins w:id="364" w:author="Mark Scheuerell" w:date="2021-06-28T14:58:00Z">
        <w:r>
          <w:rPr>
            <w:rFonts w:eastAsiaTheme="minorEastAsia" w:cstheme="minorHAnsi"/>
            <w:sz w:val="24"/>
            <w:szCs w:val="24"/>
          </w:rPr>
          <w:t>)</w:t>
        </w:r>
      </w:ins>
    </w:p>
    <w:p w14:paraId="5C619033" w14:textId="6C77EE1B" w:rsidR="00497733" w:rsidRDefault="0071583B" w:rsidP="007F2611">
      <w:pPr>
        <w:spacing w:after="0" w:line="480" w:lineRule="auto"/>
        <w:rPr>
          <w:ins w:id="365" w:author="Mark Scheuerell" w:date="2021-06-28T10:48:00Z"/>
          <w:rFonts w:cstheme="minorHAnsi"/>
          <w:sz w:val="24"/>
          <w:szCs w:val="24"/>
        </w:rPr>
        <w:pPrChange w:id="366" w:author="Mark Scheuerell" w:date="2021-06-28T10:56:00Z">
          <w:pPr>
            <w:spacing w:after="0" w:line="480" w:lineRule="auto"/>
          </w:pPr>
        </w:pPrChange>
      </w:pPr>
      <m:oMath>
        <m:r>
          <w:del w:id="367" w:author="Mark Scheuerell" w:date="2021-06-28T15:11:00Z">
            <w:rPr>
              <w:rFonts w:ascii="Cambria Math" w:hAnsi="Cambria Math" w:cstheme="minorHAnsi"/>
              <w:sz w:val="24"/>
              <w:szCs w:val="24"/>
            </w:rPr>
            <m:t>=+</m:t>
          </w:del>
        </m:r>
        <m:r>
          <w:del w:id="368" w:author="Mark Scheuerell" w:date="2021-06-28T15:08:00Z">
            <m:rPr>
              <m:sty m:val="p"/>
            </m:rPr>
            <w:rPr>
              <w:rFonts w:ascii="Cambria Math" w:hAnsi="Cambria Math" w:cstheme="minorHAnsi"/>
              <w:sz w:val="24"/>
              <w:szCs w:val="24"/>
            </w:rPr>
            <m:t>u</m:t>
          </w:del>
        </m:r>
        <m:r>
          <w:del w:id="369" w:author="Mark Scheuerell" w:date="2021-06-28T15:11:00Z">
            <w:rPr>
              <w:rFonts w:ascii="Cambria Math" w:hAnsi="Cambria Math" w:cstheme="minorHAnsi"/>
              <w:sz w:val="24"/>
              <w:szCs w:val="24"/>
            </w:rPr>
            <m:t>+</m:t>
          </w:del>
        </m:r>
      </m:oMath>
      <w:ins w:id="370" w:author="Mark Scheuerell" w:date="2021-06-28T15:12:00Z">
        <w:r w:rsidR="00745189">
          <w:rPr>
            <w:rFonts w:eastAsiaTheme="minorEastAsia" w:cstheme="minorHAnsi"/>
            <w:sz w:val="24"/>
            <w:szCs w:val="24"/>
          </w:rPr>
          <w:t>In equations</w:t>
        </w:r>
      </w:ins>
      <w:ins w:id="371" w:author="Mark Scheuerell" w:date="2021-06-28T15:11:00Z">
        <w:r w:rsidR="00745189">
          <w:rPr>
            <w:rFonts w:eastAsiaTheme="minorEastAsia" w:cstheme="minorHAnsi"/>
            <w:sz w:val="24"/>
            <w:szCs w:val="24"/>
          </w:rPr>
          <w:t xml:space="preserve"> (3</w:t>
        </w:r>
      </w:ins>
      <w:ins w:id="372" w:author="Mark Scheuerell" w:date="2021-06-28T15:12:00Z">
        <w:r w:rsidR="00745189">
          <w:rPr>
            <w:rFonts w:eastAsiaTheme="minorEastAsia" w:cstheme="minorHAnsi"/>
            <w:sz w:val="24"/>
            <w:szCs w:val="24"/>
          </w:rPr>
          <w:t>a</w:t>
        </w:r>
      </w:ins>
      <w:ins w:id="373" w:author="Mark Scheuerell" w:date="2021-06-28T15:11:00Z">
        <w:r w:rsidR="00745189">
          <w:rPr>
            <w:rFonts w:eastAsiaTheme="minorEastAsia" w:cstheme="minorHAnsi"/>
            <w:sz w:val="24"/>
            <w:szCs w:val="24"/>
          </w:rPr>
          <w:t>)</w:t>
        </w:r>
      </w:ins>
      <w:ins w:id="374" w:author="Mark Scheuerell" w:date="2021-06-28T15:12:00Z">
        <w:r w:rsidR="00745189">
          <w:rPr>
            <w:rFonts w:eastAsiaTheme="minorEastAsia" w:cstheme="minorHAnsi"/>
            <w:sz w:val="24"/>
            <w:szCs w:val="24"/>
          </w:rPr>
          <w:t>, (3b), and (4</w:t>
        </w:r>
      </w:ins>
      <w:ins w:id="375" w:author="Mark Scheuerell" w:date="2021-06-28T15:13:00Z">
        <w:r w:rsidR="00745189">
          <w:rPr>
            <w:rFonts w:eastAsiaTheme="minorEastAsia" w:cstheme="minorHAnsi"/>
            <w:sz w:val="24"/>
            <w:szCs w:val="24"/>
          </w:rPr>
          <w:t>b</w:t>
        </w:r>
      </w:ins>
      <w:ins w:id="376" w:author="Mark Scheuerell" w:date="2021-06-28T15:12:00Z">
        <w:r w:rsidR="00745189">
          <w:rPr>
            <w:rFonts w:eastAsiaTheme="minorEastAsia" w:cstheme="minorHAnsi"/>
            <w:sz w:val="24"/>
            <w:szCs w:val="24"/>
          </w:rPr>
          <w:t xml:space="preserve">), the </w:t>
        </w:r>
      </w:ins>
      <w:ins w:id="377" w:author="Mark Scheuerell" w:date="2021-06-28T15:13:00Z">
        <w:r w:rsidR="00745189">
          <w:rPr>
            <w:rFonts w:eastAsiaTheme="minorEastAsia" w:cstheme="minorHAnsi"/>
            <w:sz w:val="24"/>
            <w:szCs w:val="24"/>
          </w:rPr>
          <w:t>er</w:t>
        </w:r>
      </w:ins>
      <w:ins w:id="378" w:author="Mark Scheuerell" w:date="2021-06-28T15:14:00Z">
        <w:r w:rsidR="00745189">
          <w:rPr>
            <w:rFonts w:eastAsiaTheme="minorEastAsia" w:cstheme="minorHAnsi"/>
            <w:sz w:val="24"/>
            <w:szCs w:val="24"/>
          </w:rPr>
          <w:t>rors are distributed as a multivariate normal. In all of those cases, we assumed that the errors were independent and identically distributed,</w:t>
        </w:r>
      </w:ins>
      <w:ins w:id="379" w:author="Mark Scheuerell" w:date="2021-06-28T15:15:00Z">
        <w:r w:rsidR="00745189">
          <w:rPr>
            <w:rFonts w:eastAsiaTheme="minorEastAsia" w:cstheme="minorHAnsi"/>
            <w:sz w:val="24"/>
            <w:szCs w:val="24"/>
          </w:rPr>
          <w:t xml:space="preserve"> such that the covariance matrices had the same term in both elements of the diagonal and 0’s in the off-diagonals.</w:t>
        </w:r>
      </w:ins>
    </w:p>
    <w:p w14:paraId="00EE1F95" w14:textId="77777777" w:rsidR="007F2611" w:rsidRDefault="007F2611" w:rsidP="00175A04">
      <w:pPr>
        <w:spacing w:after="0" w:line="480" w:lineRule="auto"/>
        <w:rPr>
          <w:rFonts w:cstheme="minorHAnsi"/>
          <w:sz w:val="24"/>
          <w:szCs w:val="24"/>
        </w:rPr>
      </w:pPr>
    </w:p>
    <w:p w14:paraId="50E38308" w14:textId="77777777" w:rsidR="007C7C9F" w:rsidRDefault="007C7C9F" w:rsidP="00175A04">
      <w:pPr>
        <w:spacing w:after="0" w:line="480" w:lineRule="auto"/>
        <w:rPr>
          <w:rFonts w:cstheme="minorHAnsi"/>
          <w:sz w:val="24"/>
          <w:szCs w:val="24"/>
        </w:rPr>
      </w:pPr>
      <w:r>
        <w:rPr>
          <w:rFonts w:cstheme="minorHAnsi"/>
          <w:sz w:val="24"/>
          <w:szCs w:val="24"/>
        </w:rPr>
        <w:t>Resident Chinook salmon</w:t>
      </w:r>
    </w:p>
    <w:p w14:paraId="4326AF96" w14:textId="77777777"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 xml:space="preserve">that Chinook and </w:t>
      </w:r>
      <w:proofErr w:type="spellStart"/>
      <w:r>
        <w:rPr>
          <w:rFonts w:cstheme="minorHAnsi"/>
          <w:sz w:val="24"/>
          <w:szCs w:val="24"/>
        </w:rPr>
        <w:t>coho</w:t>
      </w:r>
      <w:proofErr w:type="spellEnd"/>
      <w:r>
        <w:rPr>
          <w:rFonts w:cstheme="minorHAnsi"/>
          <w:sz w:val="24"/>
          <w:szCs w:val="24"/>
        </w:rPr>
        <w:t xml:space="preserve">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w:t>
        </w:r>
        <w:r w:rsidR="00327E20">
          <w:rPr>
            <w:rFonts w:cstheme="minorHAnsi"/>
            <w:noProof/>
            <w:sz w:val="24"/>
            <w:szCs w:val="24"/>
          </w:rPr>
          <w:t xml:space="preserve"> </w:t>
        </w:r>
        <w:r w:rsidR="00327E20">
          <w:rPr>
            <w:rFonts w:cstheme="minorHAnsi"/>
            <w:noProof/>
            <w:sz w:val="24"/>
            <w:szCs w:val="24"/>
          </w:rPr>
          <w:t>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w:t>
      </w:r>
      <w:r w:rsidR="007D02BF">
        <w:rPr>
          <w:rFonts w:cstheme="minorHAnsi"/>
          <w:sz w:val="24"/>
          <w:szCs w:val="24"/>
        </w:rPr>
        <w:lastRenderedPageBreak/>
        <w:t xml:space="preserve">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14:paraId="4962265E" w14:textId="77777777" w:rsidR="00DE0696" w:rsidRPr="0012108C" w:rsidRDefault="003F6157" w:rsidP="00175A04">
      <w:pPr>
        <w:spacing w:after="0" w:line="480" w:lineRule="auto"/>
        <w:rPr>
          <w:rFonts w:cstheme="minorHAnsi"/>
          <w:i/>
          <w:sz w:val="24"/>
          <w:szCs w:val="24"/>
        </w:rPr>
      </w:pPr>
      <w:r w:rsidRPr="0012108C">
        <w:rPr>
          <w:rFonts w:cstheme="minorHAnsi"/>
          <w:i/>
          <w:sz w:val="24"/>
          <w:szCs w:val="24"/>
        </w:rPr>
        <w:t>Descriptive Patterns</w:t>
      </w:r>
      <w:r w:rsidR="00DE0696" w:rsidRPr="0012108C">
        <w:rPr>
          <w:rFonts w:cstheme="minorHAnsi"/>
          <w:i/>
          <w:sz w:val="24"/>
          <w:szCs w:val="24"/>
        </w:rPr>
        <w:t xml:space="preserve">: </w:t>
      </w:r>
    </w:p>
    <w:p w14:paraId="5566C2EF" w14:textId="77777777" w:rsidR="00F06CA9" w:rsidRDefault="00DE0696" w:rsidP="00175A04">
      <w:pPr>
        <w:spacing w:after="0" w:line="480" w:lineRule="auto"/>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 xml:space="preserve">1950s, declined to a low in </w:t>
      </w:r>
      <w:r w:rsidR="003F6157">
        <w:rPr>
          <w:rFonts w:cstheme="minorHAnsi"/>
          <w:sz w:val="24"/>
          <w:szCs w:val="24"/>
        </w:rPr>
        <w:t xml:space="preserve">in the mid-1970s to </w:t>
      </w:r>
      <w:r>
        <w:rPr>
          <w:rFonts w:cstheme="minorHAnsi"/>
          <w:sz w:val="24"/>
          <w:szCs w:val="24"/>
        </w:rPr>
        <w:t>about</w:t>
      </w:r>
      <w:r w:rsidR="003F6157">
        <w:rPr>
          <w:rFonts w:cstheme="minorHAnsi"/>
          <w:sz w:val="24"/>
          <w:szCs w:val="24"/>
        </w:rPr>
        <w:t xml:space="preserve"> 1980, rose to another peak </w:t>
      </w:r>
      <w:r>
        <w:rPr>
          <w:rFonts w:cstheme="minorHAnsi"/>
          <w:sz w:val="24"/>
          <w:szCs w:val="24"/>
        </w:rPr>
        <w:t xml:space="preserve">around 1990 </w:t>
      </w:r>
      <w:r w:rsidR="003F6157">
        <w:rPr>
          <w:rFonts w:cstheme="minorHAnsi"/>
          <w:sz w:val="24"/>
          <w:szCs w:val="24"/>
        </w:rPr>
        <w:t xml:space="preserve">to 2000 </w:t>
      </w:r>
      <w:r>
        <w:rPr>
          <w:rFonts w:cstheme="minorHAnsi"/>
          <w:sz w:val="24"/>
          <w:szCs w:val="24"/>
        </w:rPr>
        <w:t>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041741">
        <w:rPr>
          <w:rFonts w:cstheme="minorHAnsi"/>
          <w:sz w:val="24"/>
          <w:szCs w:val="24"/>
        </w:rPr>
        <w:t xml:space="preserve">evident in the average mass of the five largest salmon, the largest individual fish, and the numbers caught that exceeded 10 and 5 pounds (Fig. 2). </w:t>
      </w:r>
    </w:p>
    <w:p w14:paraId="62511C0B" w14:textId="77777777" w:rsidR="0012108C" w:rsidRDefault="0012108C" w:rsidP="00175A04">
      <w:pPr>
        <w:spacing w:after="0" w:line="480" w:lineRule="auto"/>
        <w:rPr>
          <w:rFonts w:cstheme="minorHAnsi"/>
          <w:sz w:val="24"/>
          <w:szCs w:val="24"/>
        </w:rPr>
      </w:pPr>
    </w:p>
    <w:p w14:paraId="5CADCE4D" w14:textId="77777777" w:rsidR="0012108C" w:rsidRPr="0012108C" w:rsidRDefault="0012108C" w:rsidP="00175A04">
      <w:pPr>
        <w:spacing w:after="0" w:line="480" w:lineRule="auto"/>
        <w:rPr>
          <w:rFonts w:cstheme="minorHAnsi"/>
          <w:i/>
          <w:sz w:val="24"/>
          <w:szCs w:val="24"/>
        </w:rPr>
      </w:pPr>
      <w:r w:rsidRPr="0012108C">
        <w:rPr>
          <w:rFonts w:cstheme="minorHAnsi"/>
          <w:i/>
          <w:sz w:val="24"/>
          <w:szCs w:val="24"/>
        </w:rPr>
        <w:lastRenderedPageBreak/>
        <w:t xml:space="preserve">Time Trends in </w:t>
      </w:r>
      <w:proofErr w:type="spellStart"/>
      <w:r w:rsidRPr="0012108C">
        <w:rPr>
          <w:rFonts w:cstheme="minorHAnsi"/>
          <w:i/>
          <w:sz w:val="24"/>
          <w:szCs w:val="24"/>
        </w:rPr>
        <w:t>Tengu</w:t>
      </w:r>
      <w:proofErr w:type="spellEnd"/>
      <w:r w:rsidRPr="0012108C">
        <w:rPr>
          <w:rFonts w:cstheme="minorHAnsi"/>
          <w:i/>
          <w:sz w:val="24"/>
          <w:szCs w:val="24"/>
        </w:rPr>
        <w:t xml:space="preserve"> Derby Data</w:t>
      </w:r>
    </w:p>
    <w:p w14:paraId="12D046ED" w14:textId="77777777" w:rsidR="0012108C" w:rsidRDefault="0012108C" w:rsidP="00175A04">
      <w:pPr>
        <w:spacing w:after="0" w:line="480" w:lineRule="auto"/>
        <w:rPr>
          <w:rFonts w:cstheme="minorHAnsi"/>
          <w:sz w:val="24"/>
          <w:szCs w:val="24"/>
        </w:rPr>
      </w:pPr>
    </w:p>
    <w:p w14:paraId="5B3DBB9A" w14:textId="77777777" w:rsidR="0012108C" w:rsidRDefault="0012108C" w:rsidP="00175A04">
      <w:pPr>
        <w:spacing w:after="0" w:line="480" w:lineRule="auto"/>
        <w:rPr>
          <w:rFonts w:cstheme="minorHAnsi"/>
          <w:sz w:val="24"/>
          <w:szCs w:val="24"/>
        </w:rPr>
      </w:pPr>
    </w:p>
    <w:p w14:paraId="6A52E40D" w14:textId="77777777" w:rsidR="0012108C" w:rsidRDefault="0012108C" w:rsidP="00175A04">
      <w:pPr>
        <w:spacing w:after="0" w:line="480" w:lineRule="auto"/>
        <w:rPr>
          <w:rFonts w:cstheme="minorHAnsi"/>
          <w:sz w:val="24"/>
          <w:szCs w:val="24"/>
        </w:rPr>
      </w:pPr>
    </w:p>
    <w:p w14:paraId="0903B027" w14:textId="77777777" w:rsidR="0012108C" w:rsidRPr="0012108C" w:rsidRDefault="0012108C" w:rsidP="00175A04">
      <w:pPr>
        <w:spacing w:after="0" w:line="480" w:lineRule="auto"/>
        <w:rPr>
          <w:rFonts w:cstheme="minorHAnsi"/>
          <w:i/>
          <w:sz w:val="24"/>
          <w:szCs w:val="24"/>
        </w:rPr>
      </w:pPr>
      <w:r w:rsidRPr="0012108C">
        <w:rPr>
          <w:rFonts w:cstheme="minorHAnsi"/>
          <w:i/>
          <w:sz w:val="24"/>
          <w:szCs w:val="24"/>
        </w:rPr>
        <w:t>Comparison with Puget Sound Commercial Purse Seine Data</w:t>
      </w:r>
    </w:p>
    <w:p w14:paraId="6D896B15" w14:textId="77777777" w:rsidR="0012108C" w:rsidRDefault="0012108C" w:rsidP="00175A04">
      <w:pPr>
        <w:spacing w:after="0" w:line="480" w:lineRule="auto"/>
        <w:rPr>
          <w:rFonts w:cstheme="minorHAnsi"/>
          <w:sz w:val="24"/>
          <w:szCs w:val="24"/>
        </w:rPr>
      </w:pPr>
    </w:p>
    <w:p w14:paraId="4BDDF732" w14:textId="77777777" w:rsidR="0012108C" w:rsidRDefault="0012108C" w:rsidP="00175A04">
      <w:pPr>
        <w:spacing w:after="0" w:line="480" w:lineRule="auto"/>
        <w:rPr>
          <w:rFonts w:cstheme="minorHAnsi"/>
          <w:sz w:val="24"/>
          <w:szCs w:val="24"/>
        </w:rPr>
      </w:pPr>
    </w:p>
    <w:p w14:paraId="1D6108AA" w14:textId="77777777" w:rsidR="0012108C" w:rsidRDefault="0012108C" w:rsidP="00175A04">
      <w:pPr>
        <w:spacing w:after="0" w:line="480" w:lineRule="auto"/>
        <w:rPr>
          <w:rFonts w:cstheme="minorHAnsi"/>
          <w:sz w:val="24"/>
          <w:szCs w:val="24"/>
        </w:rPr>
      </w:pPr>
    </w:p>
    <w:p w14:paraId="2E9630E2" w14:textId="77777777" w:rsidR="00DE0696" w:rsidRDefault="00DE0696" w:rsidP="00175A04">
      <w:pPr>
        <w:spacing w:after="0" w:line="480" w:lineRule="auto"/>
        <w:rPr>
          <w:rFonts w:cstheme="minorHAnsi"/>
          <w:sz w:val="24"/>
          <w:szCs w:val="24"/>
        </w:rPr>
      </w:pPr>
    </w:p>
    <w:p w14:paraId="52DE20BF" w14:textId="77777777" w:rsidR="00DE0696" w:rsidRPr="00E10DA2" w:rsidRDefault="00DE0696" w:rsidP="00DE0696">
      <w:pPr>
        <w:spacing w:after="0" w:line="480" w:lineRule="auto"/>
        <w:rPr>
          <w:rFonts w:cstheme="minorHAnsi"/>
          <w:sz w:val="24"/>
          <w:szCs w:val="24"/>
        </w:rPr>
      </w:pPr>
    </w:p>
    <w:p w14:paraId="2E9B26A4" w14:textId="77777777" w:rsidR="00F06CA9" w:rsidRDefault="00F06CA9" w:rsidP="00175A04">
      <w:pPr>
        <w:spacing w:after="0" w:line="480" w:lineRule="auto"/>
        <w:rPr>
          <w:rFonts w:cstheme="minorHAnsi"/>
          <w:sz w:val="24"/>
          <w:szCs w:val="24"/>
        </w:rPr>
      </w:pP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3C141E07" w14:textId="77777777" w:rsidR="00F95932" w:rsidRDefault="00F95932" w:rsidP="00175A04">
      <w:pPr>
        <w:spacing w:after="0" w:line="480" w:lineRule="auto"/>
        <w:rPr>
          <w:rFonts w:cstheme="minorHAnsi"/>
          <w:sz w:val="24"/>
          <w:szCs w:val="24"/>
        </w:rPr>
      </w:pPr>
      <w:r>
        <w:rPr>
          <w:rFonts w:cstheme="minorHAnsi"/>
          <w:sz w:val="24"/>
          <w:szCs w:val="24"/>
        </w:rPr>
        <w:t xml:space="preserve">Main points: </w:t>
      </w:r>
    </w:p>
    <w:p w14:paraId="6AD0D42C" w14:textId="77777777"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w:t>
      </w:r>
      <w:r w:rsidR="0012108C">
        <w:rPr>
          <w:rFonts w:cstheme="minorHAnsi"/>
          <w:sz w:val="24"/>
          <w:szCs w:val="24"/>
        </w:rPr>
        <w:lastRenderedPageBreak/>
        <w:t xml:space="preserve">contingent. </w:t>
      </w:r>
      <w:r w:rsidR="0012108C" w:rsidRPr="00CB5B1E">
        <w:rPr>
          <w:rFonts w:cstheme="minorHAnsi"/>
          <w:sz w:val="24"/>
          <w:szCs w:val="24"/>
          <w:highlight w:val="yellow"/>
        </w:rPr>
        <w:t xml:space="preserve">TQ can provide lots of references to things that have been changing in Puget Sound 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14:paraId="68688FD2" w14:textId="77777777" w:rsidR="00F95932" w:rsidRDefault="00F95932" w:rsidP="00175A04">
      <w:pPr>
        <w:spacing w:after="0" w:line="480" w:lineRule="auto"/>
        <w:rPr>
          <w:rFonts w:cstheme="minorHAnsi"/>
          <w:sz w:val="24"/>
          <w:szCs w:val="24"/>
        </w:rPr>
      </w:pPr>
    </w:p>
    <w:p w14:paraId="0E62649A" w14:textId="77777777"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14:paraId="6FBA1E57" w14:textId="77777777" w:rsidR="00F06CA9" w:rsidRPr="00E10DA2" w:rsidRDefault="00F06CA9" w:rsidP="00175A04">
      <w:pPr>
        <w:spacing w:after="0" w:line="480" w:lineRule="auto"/>
        <w:rPr>
          <w:rFonts w:cstheme="minorHAnsi"/>
          <w:sz w:val="24"/>
          <w:szCs w:val="24"/>
        </w:rPr>
      </w:pPr>
    </w:p>
    <w:p w14:paraId="522AEADD" w14:textId="77777777"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77777777"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D236F4" w:rsidP="00175A04">
      <w:pPr>
        <w:spacing w:after="0" w:line="480" w:lineRule="auto"/>
        <w:rPr>
          <w:rFonts w:cstheme="minorHAnsi"/>
          <w:sz w:val="24"/>
          <w:szCs w:val="24"/>
        </w:rPr>
      </w:pPr>
      <w:r w:rsidRPr="00D236F4">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35pt;height:390pt;mso-width-percent:0;mso-height-percent:0;mso-width-percent:0;mso-height-percent:0" o:ole="">
            <v:imagedata r:id="rId10" o:title=""/>
          </v:shape>
          <o:OLEObject Type="Embed" ProgID="AcroExch.Document.DC" ShapeID="_x0000_i1025" DrawAspect="Content" ObjectID="_1686398527" r:id="rId11"/>
        </w:object>
      </w:r>
    </w:p>
    <w:p w14:paraId="44AA4BCB" w14:textId="77777777" w:rsidR="00F06CA9"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DE0696">
        <w:rPr>
          <w:rFonts w:cstheme="minorHAnsi"/>
          <w:sz w:val="24"/>
          <w:szCs w:val="24"/>
        </w:rPr>
        <w:t>s</w:t>
      </w:r>
      <w:r w:rsidR="00612D02">
        <w:rPr>
          <w:rFonts w:cstheme="minorHAnsi"/>
          <w:sz w:val="24"/>
          <w:szCs w:val="24"/>
        </w:rPr>
        <w:t xml:space="preserve"> on size trends over time</w:t>
      </w:r>
      <w:r w:rsidR="00027512">
        <w:rPr>
          <w:rFonts w:cstheme="minorHAnsi"/>
          <w:sz w:val="24"/>
          <w:szCs w:val="24"/>
        </w:rPr>
        <w:t xml:space="preserve">, showing moving averages of five years </w:t>
      </w:r>
      <w:r w:rsidR="00B96BF9">
        <w:rPr>
          <w:rFonts w:cstheme="minorHAnsi"/>
          <w:sz w:val="24"/>
          <w:szCs w:val="24"/>
        </w:rPr>
        <w:t xml:space="preserve">of the average mass in kg of the five largest Chinook salmon caught in the Tengu derby, </w:t>
      </w:r>
      <w:r w:rsidR="00027512">
        <w:rPr>
          <w:rFonts w:cstheme="minorHAnsi"/>
          <w:sz w:val="24"/>
          <w:szCs w:val="24"/>
        </w:rPr>
        <w:t xml:space="preserve">the </w:t>
      </w:r>
      <w:r w:rsidR="00B96BF9">
        <w:rPr>
          <w:rFonts w:cstheme="minorHAnsi"/>
          <w:sz w:val="24"/>
          <w:szCs w:val="24"/>
        </w:rPr>
        <w:t xml:space="preserve">mass of the </w:t>
      </w:r>
      <w:r w:rsidR="00027512">
        <w:rPr>
          <w:rFonts w:cstheme="minorHAnsi"/>
          <w:sz w:val="24"/>
          <w:szCs w:val="24"/>
        </w:rPr>
        <w:t xml:space="preserve">largest individual fish, </w:t>
      </w:r>
      <w:r w:rsidR="00B96BF9">
        <w:rPr>
          <w:rFonts w:cstheme="minorHAnsi"/>
          <w:sz w:val="24"/>
          <w:szCs w:val="24"/>
        </w:rPr>
        <w:t xml:space="preserve">and </w:t>
      </w:r>
      <w:r w:rsidR="00027512">
        <w:rPr>
          <w:rFonts w:cstheme="minorHAnsi"/>
          <w:sz w:val="24"/>
          <w:szCs w:val="24"/>
        </w:rPr>
        <w:t>the number</w:t>
      </w:r>
      <w:r w:rsidR="00B96BF9">
        <w:rPr>
          <w:rFonts w:cstheme="minorHAnsi"/>
          <w:sz w:val="24"/>
          <w:szCs w:val="24"/>
        </w:rPr>
        <w:t xml:space="preserve">s of Chinook salmon caught that were </w:t>
      </w:r>
      <w:r w:rsidR="00B96BF9" w:rsidRPr="00B96BF9">
        <w:rPr>
          <w:rFonts w:cstheme="minorHAnsi"/>
          <w:sz w:val="24"/>
          <w:szCs w:val="24"/>
        </w:rPr>
        <w:t>≥</w:t>
      </w:r>
      <w:r w:rsidR="00027512">
        <w:rPr>
          <w:rFonts w:cstheme="minorHAnsi"/>
          <w:sz w:val="24"/>
          <w:szCs w:val="24"/>
        </w:rPr>
        <w:t xml:space="preserve"> over 10 pounds (4.5 kg)</w:t>
      </w:r>
      <w:r w:rsidR="00B96BF9">
        <w:rPr>
          <w:rFonts w:cstheme="minorHAnsi"/>
          <w:sz w:val="24"/>
          <w:szCs w:val="24"/>
        </w:rPr>
        <w:t xml:space="preserve"> and 5 pounds (2.27 kg)</w:t>
      </w:r>
      <w:r w:rsidR="00027512">
        <w:rPr>
          <w:rFonts w:cstheme="minorHAnsi"/>
          <w:sz w:val="24"/>
          <w:szCs w:val="24"/>
        </w:rPr>
        <w:t xml:space="preserve">. </w:t>
      </w:r>
    </w:p>
    <w:p w14:paraId="542A8D33" w14:textId="77777777" w:rsidR="00DE0696" w:rsidRDefault="00B96BF9" w:rsidP="00175A04">
      <w:pPr>
        <w:spacing w:after="0" w:line="480" w:lineRule="auto"/>
        <w:rPr>
          <w:rFonts w:cstheme="minorHAnsi"/>
          <w:sz w:val="24"/>
          <w:szCs w:val="24"/>
        </w:rPr>
      </w:pPr>
      <w:r>
        <w:rPr>
          <w:noProof/>
        </w:rPr>
        <w:drawing>
          <wp:inline distT="0" distB="0" distL="0" distR="0" wp14:anchorId="3444FCA8" wp14:editId="559D89BA">
            <wp:extent cx="4905375" cy="2909888"/>
            <wp:effectExtent l="0" t="0" r="0" b="50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F77D14A" w14:textId="77777777" w:rsidR="00B96BF9" w:rsidRDefault="00627FF0" w:rsidP="00175A04">
      <w:pPr>
        <w:spacing w:after="0" w:line="480" w:lineRule="auto"/>
        <w:rPr>
          <w:rFonts w:cstheme="minorHAnsi"/>
          <w:sz w:val="24"/>
          <w:szCs w:val="24"/>
        </w:rPr>
      </w:pPr>
      <w:r>
        <w:rPr>
          <w:noProof/>
        </w:rPr>
        <w:drawing>
          <wp:inline distT="0" distB="0" distL="0" distR="0" wp14:anchorId="17B99677" wp14:editId="45CE0A4E">
            <wp:extent cx="489585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7777777" w:rsidR="00B96BF9" w:rsidRDefault="00627FF0" w:rsidP="00175A04">
      <w:pPr>
        <w:spacing w:after="0" w:line="480" w:lineRule="auto"/>
        <w:rPr>
          <w:rFonts w:cstheme="minorHAnsi"/>
          <w:sz w:val="24"/>
          <w:szCs w:val="24"/>
        </w:rPr>
      </w:pPr>
      <w:r>
        <w:rPr>
          <w:noProof/>
        </w:rPr>
        <w:drawing>
          <wp:inline distT="0" distB="0" distL="0" distR="0" wp14:anchorId="0C6E1939" wp14:editId="76CA4CBC">
            <wp:extent cx="48768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F9EC66" w14:textId="77777777" w:rsidR="00627FF0" w:rsidRDefault="00627FF0" w:rsidP="00175A04">
      <w:pPr>
        <w:spacing w:after="0" w:line="480" w:lineRule="auto"/>
        <w:rPr>
          <w:rFonts w:cstheme="minorHAnsi"/>
          <w:sz w:val="24"/>
          <w:szCs w:val="24"/>
        </w:rPr>
      </w:pPr>
      <w:r>
        <w:rPr>
          <w:noProof/>
        </w:rPr>
        <w:drawing>
          <wp:inline distT="0" distB="0" distL="0" distR="0" wp14:anchorId="49EECEDE" wp14:editId="6982FD2D">
            <wp:extent cx="4876800" cy="27527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EED9A6" w14:textId="77777777" w:rsidR="00731B5B" w:rsidRDefault="00027512" w:rsidP="00175A04">
      <w:pPr>
        <w:spacing w:after="0" w:line="480" w:lineRule="auto"/>
        <w:rPr>
          <w:rFonts w:cstheme="minorHAnsi"/>
          <w:sz w:val="24"/>
          <w:szCs w:val="24"/>
        </w:rPr>
      </w:pPr>
      <w:r>
        <w:rPr>
          <w:rFonts w:cstheme="minorHAnsi"/>
          <w:sz w:val="24"/>
          <w:szCs w:val="24"/>
        </w:rPr>
        <w:br w:type="column"/>
      </w:r>
      <w:r>
        <w:rPr>
          <w:rFonts w:cstheme="minorHAnsi"/>
          <w:sz w:val="24"/>
          <w:szCs w:val="24"/>
        </w:rPr>
        <w:lastRenderedPageBreak/>
        <w:t>Mean mass of fishery samples – from Losee et al. (2019)</w:t>
      </w:r>
    </w:p>
    <w:p w14:paraId="772091EA" w14:textId="77777777" w:rsidR="00731B5B" w:rsidRDefault="00731B5B" w:rsidP="00175A04">
      <w:pPr>
        <w:spacing w:after="0" w:line="480" w:lineRule="auto"/>
        <w:rPr>
          <w:rFonts w:cstheme="minorHAnsi"/>
          <w:sz w:val="24"/>
          <w:szCs w:val="24"/>
        </w:rPr>
      </w:pPr>
      <w:r>
        <w:rPr>
          <w:noProof/>
        </w:rPr>
        <w:drawing>
          <wp:inline distT="0" distB="0" distL="0" distR="0" wp14:anchorId="6137A214" wp14:editId="2E51C756">
            <wp:extent cx="5667375" cy="27622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8AAB54" w14:textId="77777777" w:rsidR="00612D02" w:rsidRDefault="00612D02" w:rsidP="00175A04">
      <w:pPr>
        <w:spacing w:after="0" w:line="480" w:lineRule="auto"/>
        <w:rPr>
          <w:rFonts w:cstheme="minorHAnsi"/>
          <w:sz w:val="24"/>
          <w:szCs w:val="24"/>
        </w:rPr>
      </w:pPr>
    </w:p>
    <w:p w14:paraId="5DDB8FF4" w14:textId="77777777" w:rsidR="00612D02" w:rsidRDefault="00612D02" w:rsidP="00175A04">
      <w:pPr>
        <w:spacing w:after="0" w:line="480" w:lineRule="auto"/>
        <w:rPr>
          <w:rFonts w:cstheme="minorHAnsi"/>
          <w:sz w:val="24"/>
          <w:szCs w:val="24"/>
        </w:rPr>
      </w:pPr>
    </w:p>
    <w:p w14:paraId="4B2E66B2" w14:textId="77777777" w:rsidR="00612D02" w:rsidRDefault="00612D02" w:rsidP="00175A04">
      <w:pPr>
        <w:spacing w:after="0" w:line="480" w:lineRule="auto"/>
        <w:rPr>
          <w:rFonts w:cstheme="minorHAnsi"/>
          <w:sz w:val="24"/>
          <w:szCs w:val="24"/>
        </w:rPr>
      </w:pPr>
    </w:p>
    <w:p w14:paraId="4E269973" w14:textId="77777777" w:rsidR="00612D02" w:rsidRDefault="00612D02" w:rsidP="00175A04">
      <w:pPr>
        <w:spacing w:after="0" w:line="480" w:lineRule="auto"/>
        <w:rPr>
          <w:rFonts w:cstheme="minorHAnsi"/>
          <w:sz w:val="24"/>
          <w:szCs w:val="24"/>
        </w:rPr>
      </w:pPr>
    </w:p>
    <w:p w14:paraId="39D9A200" w14:textId="77777777" w:rsidR="00612D02" w:rsidRDefault="00612D02" w:rsidP="00175A04">
      <w:pPr>
        <w:spacing w:after="0" w:line="480" w:lineRule="auto"/>
        <w:rPr>
          <w:rFonts w:cstheme="minorHAnsi"/>
          <w:sz w:val="24"/>
          <w:szCs w:val="24"/>
        </w:rPr>
      </w:pPr>
    </w:p>
    <w:p w14:paraId="6D28AFF1" w14:textId="77777777" w:rsidR="00612D02" w:rsidRDefault="00612D02" w:rsidP="00175A04">
      <w:pPr>
        <w:spacing w:after="0" w:line="480" w:lineRule="auto"/>
        <w:rPr>
          <w:rFonts w:cstheme="minorHAnsi"/>
          <w:sz w:val="24"/>
          <w:szCs w:val="24"/>
        </w:rPr>
      </w:pPr>
    </w:p>
    <w:p w14:paraId="4CF29780" w14:textId="77777777" w:rsidR="00612D02" w:rsidRDefault="00612D02" w:rsidP="00175A04">
      <w:pPr>
        <w:spacing w:after="0" w:line="480" w:lineRule="auto"/>
        <w:rPr>
          <w:rFonts w:cstheme="minorHAnsi"/>
          <w:sz w:val="24"/>
          <w:szCs w:val="24"/>
        </w:rPr>
      </w:pPr>
    </w:p>
    <w:p w14:paraId="11AAF985" w14:textId="77777777" w:rsidR="00B77F1B" w:rsidRPr="00E10DA2" w:rsidRDefault="00DE0696"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Reference Cited</w:t>
      </w:r>
    </w:p>
    <w:p w14:paraId="67332BFF" w14:textId="77777777" w:rsidR="00B77F1B" w:rsidRPr="00E10DA2" w:rsidRDefault="00B77F1B" w:rsidP="00175A04">
      <w:pPr>
        <w:spacing w:after="0" w:line="480" w:lineRule="auto"/>
        <w:ind w:left="720" w:hanging="720"/>
        <w:rPr>
          <w:rFonts w:cstheme="minorHAnsi"/>
          <w:sz w:val="24"/>
          <w:szCs w:val="24"/>
        </w:rPr>
      </w:pPr>
    </w:p>
    <w:p w14:paraId="312BB6D2" w14:textId="77777777"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380"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380"/>
    </w:p>
    <w:p w14:paraId="75116051" w14:textId="77777777" w:rsidR="00327E20" w:rsidRPr="00327E20" w:rsidRDefault="00327E20" w:rsidP="00327E20">
      <w:pPr>
        <w:spacing w:after="0" w:line="240" w:lineRule="auto"/>
        <w:ind w:left="720" w:hanging="720"/>
        <w:rPr>
          <w:rFonts w:ascii="Calibri" w:hAnsi="Calibri" w:cs="Calibri"/>
          <w:noProof/>
          <w:szCs w:val="24"/>
        </w:rPr>
      </w:pPr>
      <w:bookmarkStart w:id="381"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381"/>
    </w:p>
    <w:p w14:paraId="36A8EEF3" w14:textId="77777777" w:rsidR="00327E20" w:rsidRPr="00327E20" w:rsidRDefault="00327E20" w:rsidP="00327E20">
      <w:pPr>
        <w:spacing w:after="0" w:line="240" w:lineRule="auto"/>
        <w:ind w:left="720" w:hanging="720"/>
        <w:rPr>
          <w:rFonts w:ascii="Calibri" w:hAnsi="Calibri" w:cs="Calibri"/>
          <w:noProof/>
          <w:szCs w:val="24"/>
        </w:rPr>
      </w:pPr>
      <w:bookmarkStart w:id="382"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382"/>
    </w:p>
    <w:p w14:paraId="09E3ACEF" w14:textId="77777777" w:rsidR="00327E20" w:rsidRPr="00327E20" w:rsidRDefault="00327E20" w:rsidP="00327E20">
      <w:pPr>
        <w:spacing w:after="0" w:line="240" w:lineRule="auto"/>
        <w:ind w:left="720" w:hanging="720"/>
        <w:rPr>
          <w:rFonts w:ascii="Calibri" w:hAnsi="Calibri" w:cs="Calibri"/>
          <w:noProof/>
          <w:szCs w:val="24"/>
        </w:rPr>
      </w:pPr>
      <w:bookmarkStart w:id="383"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383"/>
    </w:p>
    <w:p w14:paraId="7E6DF954" w14:textId="77777777" w:rsidR="00327E20" w:rsidRPr="00327E20" w:rsidRDefault="00327E20" w:rsidP="00327E20">
      <w:pPr>
        <w:spacing w:after="0" w:line="240" w:lineRule="auto"/>
        <w:ind w:left="720" w:hanging="720"/>
        <w:rPr>
          <w:rFonts w:ascii="Calibri" w:hAnsi="Calibri" w:cs="Calibri"/>
          <w:noProof/>
          <w:szCs w:val="24"/>
        </w:rPr>
      </w:pPr>
      <w:bookmarkStart w:id="384"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384"/>
    </w:p>
    <w:p w14:paraId="5C0307AC" w14:textId="77777777" w:rsidR="00327E20" w:rsidRPr="00327E20" w:rsidRDefault="00327E20" w:rsidP="00327E20">
      <w:pPr>
        <w:spacing w:after="0" w:line="240" w:lineRule="auto"/>
        <w:ind w:left="720" w:hanging="720"/>
        <w:rPr>
          <w:rFonts w:ascii="Calibri" w:hAnsi="Calibri" w:cs="Calibri"/>
          <w:noProof/>
          <w:szCs w:val="24"/>
        </w:rPr>
      </w:pPr>
      <w:bookmarkStart w:id="385"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385"/>
    </w:p>
    <w:p w14:paraId="7B4A2A92" w14:textId="77777777" w:rsidR="00327E20" w:rsidRPr="00327E20" w:rsidRDefault="00327E20" w:rsidP="00327E20">
      <w:pPr>
        <w:spacing w:after="0" w:line="240" w:lineRule="auto"/>
        <w:ind w:left="720" w:hanging="720"/>
        <w:rPr>
          <w:rFonts w:ascii="Calibri" w:hAnsi="Calibri" w:cs="Calibri"/>
          <w:noProof/>
          <w:szCs w:val="24"/>
        </w:rPr>
      </w:pPr>
      <w:bookmarkStart w:id="386"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386"/>
    </w:p>
    <w:p w14:paraId="6750221E" w14:textId="77777777" w:rsidR="00327E20" w:rsidRPr="00327E20" w:rsidRDefault="00327E20" w:rsidP="00327E20">
      <w:pPr>
        <w:spacing w:after="0" w:line="240" w:lineRule="auto"/>
        <w:ind w:left="720" w:hanging="720"/>
        <w:rPr>
          <w:rFonts w:ascii="Calibri" w:hAnsi="Calibri" w:cs="Calibri"/>
          <w:noProof/>
          <w:szCs w:val="24"/>
        </w:rPr>
      </w:pPr>
      <w:bookmarkStart w:id="387"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387"/>
    </w:p>
    <w:p w14:paraId="0839B524" w14:textId="77777777" w:rsidR="00327E20" w:rsidRPr="00327E20" w:rsidRDefault="00327E20" w:rsidP="00327E20">
      <w:pPr>
        <w:spacing w:after="0" w:line="240" w:lineRule="auto"/>
        <w:ind w:left="720" w:hanging="720"/>
        <w:rPr>
          <w:rFonts w:ascii="Calibri" w:hAnsi="Calibri" w:cs="Calibri"/>
          <w:noProof/>
          <w:szCs w:val="24"/>
        </w:rPr>
      </w:pPr>
      <w:bookmarkStart w:id="388"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388"/>
    </w:p>
    <w:p w14:paraId="28E6CA32" w14:textId="77777777" w:rsidR="00327E20" w:rsidRPr="00327E20" w:rsidRDefault="00327E20" w:rsidP="00327E20">
      <w:pPr>
        <w:spacing w:after="0" w:line="240" w:lineRule="auto"/>
        <w:ind w:left="720" w:hanging="720"/>
        <w:rPr>
          <w:rFonts w:ascii="Calibri" w:hAnsi="Calibri" w:cs="Calibri"/>
          <w:noProof/>
          <w:szCs w:val="24"/>
        </w:rPr>
      </w:pPr>
      <w:bookmarkStart w:id="389"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389"/>
    </w:p>
    <w:p w14:paraId="38E7A8C5" w14:textId="77777777" w:rsidR="00327E20" w:rsidRPr="00327E20" w:rsidRDefault="00327E20" w:rsidP="00327E20">
      <w:pPr>
        <w:spacing w:after="0" w:line="240" w:lineRule="auto"/>
        <w:ind w:left="720" w:hanging="720"/>
        <w:rPr>
          <w:rFonts w:ascii="Calibri" w:hAnsi="Calibri" w:cs="Calibri"/>
          <w:noProof/>
          <w:szCs w:val="24"/>
        </w:rPr>
      </w:pPr>
      <w:bookmarkStart w:id="390"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390"/>
    </w:p>
    <w:p w14:paraId="2A4267C8" w14:textId="77777777" w:rsidR="00327E20" w:rsidRPr="00327E20" w:rsidRDefault="00327E20" w:rsidP="00327E20">
      <w:pPr>
        <w:spacing w:after="0" w:line="240" w:lineRule="auto"/>
        <w:ind w:left="720" w:hanging="720"/>
        <w:rPr>
          <w:rFonts w:ascii="Calibri" w:hAnsi="Calibri" w:cs="Calibri"/>
          <w:noProof/>
          <w:szCs w:val="24"/>
        </w:rPr>
      </w:pPr>
      <w:bookmarkStart w:id="391" w:name="_ENREF_12"/>
      <w:r w:rsidRPr="00327E20">
        <w:rPr>
          <w:rFonts w:ascii="Calibri" w:hAnsi="Calibri" w:cs="Calibri"/>
          <w:noProof/>
          <w:szCs w:val="24"/>
        </w:rPr>
        <w:t>Jordan, D. S. and B. W. Evermann. 1896. The Fishes of North and Middle America. Smithsonian Institution, Washington, D. C.</w:t>
      </w:r>
      <w:bookmarkEnd w:id="391"/>
    </w:p>
    <w:p w14:paraId="509431CE" w14:textId="77777777" w:rsidR="00327E20" w:rsidRPr="00327E20" w:rsidRDefault="00327E20" w:rsidP="00327E20">
      <w:pPr>
        <w:spacing w:after="0" w:line="240" w:lineRule="auto"/>
        <w:ind w:left="720" w:hanging="720"/>
        <w:rPr>
          <w:rFonts w:ascii="Calibri" w:hAnsi="Calibri" w:cs="Calibri"/>
          <w:noProof/>
          <w:szCs w:val="24"/>
        </w:rPr>
      </w:pPr>
      <w:bookmarkStart w:id="392"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392"/>
    </w:p>
    <w:p w14:paraId="604796FB" w14:textId="77777777" w:rsidR="00327E20" w:rsidRPr="00327E20" w:rsidRDefault="00327E20" w:rsidP="00327E20">
      <w:pPr>
        <w:spacing w:after="0" w:line="240" w:lineRule="auto"/>
        <w:ind w:left="720" w:hanging="720"/>
        <w:rPr>
          <w:rFonts w:ascii="Calibri" w:hAnsi="Calibri" w:cs="Calibri"/>
          <w:noProof/>
          <w:szCs w:val="24"/>
        </w:rPr>
      </w:pPr>
      <w:bookmarkStart w:id="393"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393"/>
    </w:p>
    <w:p w14:paraId="357811A5" w14:textId="77777777" w:rsidR="00327E20" w:rsidRPr="00327E20" w:rsidRDefault="00327E20" w:rsidP="00327E20">
      <w:pPr>
        <w:spacing w:after="0" w:line="240" w:lineRule="auto"/>
        <w:ind w:left="720" w:hanging="720"/>
        <w:rPr>
          <w:rFonts w:ascii="Calibri" w:hAnsi="Calibri" w:cs="Calibri"/>
          <w:noProof/>
          <w:szCs w:val="24"/>
        </w:rPr>
      </w:pPr>
      <w:bookmarkStart w:id="394"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394"/>
    </w:p>
    <w:p w14:paraId="5A49C773" w14:textId="77777777" w:rsidR="00327E20" w:rsidRPr="00327E20" w:rsidRDefault="00327E20" w:rsidP="00327E20">
      <w:pPr>
        <w:spacing w:after="0" w:line="240" w:lineRule="auto"/>
        <w:ind w:left="720" w:hanging="720"/>
        <w:rPr>
          <w:rFonts w:ascii="Calibri" w:hAnsi="Calibri" w:cs="Calibri"/>
          <w:noProof/>
          <w:szCs w:val="24"/>
        </w:rPr>
      </w:pPr>
      <w:bookmarkStart w:id="395"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395"/>
    </w:p>
    <w:p w14:paraId="5B755ED1" w14:textId="77777777" w:rsidR="00327E20" w:rsidRPr="00327E20" w:rsidRDefault="00327E20" w:rsidP="00327E20">
      <w:pPr>
        <w:spacing w:after="0" w:line="240" w:lineRule="auto"/>
        <w:ind w:left="720" w:hanging="720"/>
        <w:rPr>
          <w:rFonts w:ascii="Calibri" w:hAnsi="Calibri" w:cs="Calibri"/>
          <w:noProof/>
          <w:szCs w:val="24"/>
        </w:rPr>
      </w:pPr>
      <w:bookmarkStart w:id="396" w:name="_ENREF_17"/>
      <w:r w:rsidRPr="00327E20">
        <w:rPr>
          <w:rFonts w:ascii="Calibri" w:hAnsi="Calibri" w:cs="Calibri"/>
          <w:noProof/>
          <w:szCs w:val="24"/>
        </w:rPr>
        <w:lastRenderedPageBreak/>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396"/>
    </w:p>
    <w:p w14:paraId="40C3622D" w14:textId="77777777" w:rsidR="00327E20" w:rsidRPr="00327E20" w:rsidRDefault="00327E20" w:rsidP="00327E20">
      <w:pPr>
        <w:spacing w:after="0" w:line="240" w:lineRule="auto"/>
        <w:ind w:left="720" w:hanging="720"/>
        <w:rPr>
          <w:rFonts w:ascii="Calibri" w:hAnsi="Calibri" w:cs="Calibri"/>
          <w:noProof/>
          <w:szCs w:val="24"/>
        </w:rPr>
      </w:pPr>
      <w:bookmarkStart w:id="397" w:name="_ENREF_18"/>
      <w:r w:rsidRPr="00327E20">
        <w:rPr>
          <w:rFonts w:ascii="Calibri" w:hAnsi="Calibri" w:cs="Calibri"/>
          <w:noProof/>
          <w:szCs w:val="24"/>
        </w:rPr>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397"/>
    </w:p>
    <w:p w14:paraId="229A218E" w14:textId="77777777" w:rsidR="00327E20" w:rsidRPr="00327E20" w:rsidRDefault="00327E20" w:rsidP="00327E20">
      <w:pPr>
        <w:spacing w:after="0" w:line="240" w:lineRule="auto"/>
        <w:ind w:left="720" w:hanging="720"/>
        <w:rPr>
          <w:rFonts w:ascii="Calibri" w:hAnsi="Calibri" w:cs="Calibri"/>
          <w:noProof/>
          <w:szCs w:val="24"/>
        </w:rPr>
      </w:pPr>
      <w:bookmarkStart w:id="398" w:name="_ENREF_19"/>
      <w:r w:rsidRPr="00327E20">
        <w:rPr>
          <w:rFonts w:ascii="Calibri" w:hAnsi="Calibri" w:cs="Calibri"/>
          <w:noProof/>
          <w:szCs w:val="24"/>
        </w:rPr>
        <w:t>Quinn, T. P. 2018. The Behavior and Ecology of Pacific Salmon and Trout, second edition. University of Washington Press, Seattle.</w:t>
      </w:r>
      <w:bookmarkEnd w:id="398"/>
    </w:p>
    <w:p w14:paraId="0E0609D3" w14:textId="77777777" w:rsidR="00327E20" w:rsidRPr="00327E20" w:rsidRDefault="00327E20" w:rsidP="00327E20">
      <w:pPr>
        <w:spacing w:after="0" w:line="240" w:lineRule="auto"/>
        <w:ind w:left="720" w:hanging="720"/>
        <w:rPr>
          <w:rFonts w:ascii="Calibri" w:hAnsi="Calibri" w:cs="Calibri"/>
          <w:noProof/>
          <w:szCs w:val="24"/>
        </w:rPr>
      </w:pPr>
      <w:bookmarkStart w:id="399"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399"/>
    </w:p>
    <w:p w14:paraId="18B390D6" w14:textId="77777777" w:rsidR="00327E20" w:rsidRPr="00327E20" w:rsidRDefault="00327E20" w:rsidP="00327E20">
      <w:pPr>
        <w:spacing w:after="0" w:line="240" w:lineRule="auto"/>
        <w:ind w:left="720" w:hanging="720"/>
        <w:rPr>
          <w:rFonts w:ascii="Calibri" w:hAnsi="Calibri" w:cs="Calibri"/>
          <w:noProof/>
          <w:szCs w:val="24"/>
        </w:rPr>
      </w:pPr>
      <w:bookmarkStart w:id="400"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400"/>
    </w:p>
    <w:p w14:paraId="3BC82986" w14:textId="77777777" w:rsidR="00327E20" w:rsidRPr="00327E20" w:rsidRDefault="00327E20" w:rsidP="00327E20">
      <w:pPr>
        <w:spacing w:after="0" w:line="240" w:lineRule="auto"/>
        <w:ind w:left="720" w:hanging="720"/>
        <w:rPr>
          <w:rFonts w:ascii="Calibri" w:hAnsi="Calibri" w:cs="Calibri"/>
          <w:noProof/>
          <w:szCs w:val="24"/>
        </w:rPr>
      </w:pPr>
      <w:bookmarkStart w:id="401"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401"/>
    </w:p>
    <w:p w14:paraId="08EDD3F9" w14:textId="77777777" w:rsidR="00327E20" w:rsidRPr="00327E20" w:rsidRDefault="00327E20" w:rsidP="00327E20">
      <w:pPr>
        <w:spacing w:after="0" w:line="240" w:lineRule="auto"/>
        <w:ind w:left="720" w:hanging="720"/>
        <w:rPr>
          <w:rFonts w:ascii="Calibri" w:hAnsi="Calibri" w:cs="Calibri"/>
          <w:noProof/>
          <w:szCs w:val="24"/>
        </w:rPr>
      </w:pPr>
      <w:bookmarkStart w:id="402"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402"/>
    </w:p>
    <w:p w14:paraId="26E9A637" w14:textId="77777777" w:rsidR="00327E20" w:rsidRPr="00327E20" w:rsidRDefault="00327E20" w:rsidP="00327E20">
      <w:pPr>
        <w:spacing w:after="0" w:line="240" w:lineRule="auto"/>
        <w:ind w:left="720" w:hanging="720"/>
        <w:rPr>
          <w:rFonts w:ascii="Calibri" w:hAnsi="Calibri" w:cs="Calibri"/>
          <w:noProof/>
          <w:szCs w:val="24"/>
        </w:rPr>
      </w:pPr>
      <w:bookmarkStart w:id="403"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403"/>
    </w:p>
    <w:p w14:paraId="6C9A4CA4" w14:textId="77777777" w:rsidR="00327E20" w:rsidRPr="00327E20" w:rsidRDefault="00327E20" w:rsidP="00327E20">
      <w:pPr>
        <w:spacing w:after="0" w:line="240" w:lineRule="auto"/>
        <w:ind w:left="720" w:hanging="720"/>
        <w:rPr>
          <w:rFonts w:ascii="Calibri" w:hAnsi="Calibri" w:cs="Calibri"/>
          <w:noProof/>
          <w:szCs w:val="24"/>
        </w:rPr>
      </w:pPr>
      <w:bookmarkStart w:id="404"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404"/>
    </w:p>
    <w:p w14:paraId="767B2669" w14:textId="77777777" w:rsidR="00327E20" w:rsidRPr="00327E20" w:rsidRDefault="00327E20" w:rsidP="00327E20">
      <w:pPr>
        <w:spacing w:after="0" w:line="240" w:lineRule="auto"/>
        <w:ind w:left="720" w:hanging="720"/>
        <w:rPr>
          <w:rFonts w:ascii="Calibri" w:hAnsi="Calibri" w:cs="Calibri"/>
          <w:noProof/>
          <w:szCs w:val="24"/>
        </w:rPr>
      </w:pPr>
      <w:bookmarkStart w:id="405"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405"/>
    </w:p>
    <w:p w14:paraId="6D7D8DA4" w14:textId="77777777" w:rsidR="00327E20" w:rsidRPr="00327E20" w:rsidRDefault="00327E20" w:rsidP="00327E20">
      <w:pPr>
        <w:spacing w:after="0" w:line="240" w:lineRule="auto"/>
        <w:ind w:left="720" w:hanging="720"/>
        <w:rPr>
          <w:rFonts w:ascii="Calibri" w:hAnsi="Calibri" w:cs="Calibri"/>
          <w:noProof/>
          <w:szCs w:val="24"/>
        </w:rPr>
      </w:pPr>
      <w:bookmarkStart w:id="406"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406"/>
    </w:p>
    <w:p w14:paraId="04AFC464" w14:textId="77777777" w:rsidR="00327E20" w:rsidRPr="00327E20" w:rsidRDefault="00327E20" w:rsidP="00327E20">
      <w:pPr>
        <w:spacing w:after="0" w:line="240" w:lineRule="auto"/>
        <w:ind w:left="720" w:hanging="720"/>
        <w:rPr>
          <w:rFonts w:ascii="Calibri" w:hAnsi="Calibri" w:cs="Calibri"/>
          <w:noProof/>
          <w:szCs w:val="24"/>
        </w:rPr>
      </w:pPr>
      <w:bookmarkStart w:id="407"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407"/>
    </w:p>
    <w:p w14:paraId="660DF4E3" w14:textId="77777777" w:rsidR="00327E20" w:rsidRPr="00327E20" w:rsidRDefault="00327E20" w:rsidP="00327E20">
      <w:pPr>
        <w:spacing w:after="0" w:line="240" w:lineRule="auto"/>
        <w:ind w:left="720" w:hanging="720"/>
        <w:rPr>
          <w:rFonts w:ascii="Calibri" w:hAnsi="Calibri" w:cs="Calibri"/>
          <w:noProof/>
          <w:szCs w:val="24"/>
        </w:rPr>
      </w:pPr>
      <w:bookmarkStart w:id="408"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408"/>
    </w:p>
    <w:p w14:paraId="40788A06" w14:textId="77777777" w:rsidR="00327E20" w:rsidRPr="00327E20" w:rsidRDefault="00327E20" w:rsidP="00327E20">
      <w:pPr>
        <w:spacing w:after="0" w:line="240" w:lineRule="auto"/>
        <w:ind w:left="720" w:hanging="720"/>
        <w:rPr>
          <w:rFonts w:ascii="Calibri" w:hAnsi="Calibri" w:cs="Calibri"/>
          <w:noProof/>
          <w:szCs w:val="24"/>
        </w:rPr>
      </w:pPr>
      <w:bookmarkStart w:id="409"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409"/>
    </w:p>
    <w:p w14:paraId="6B53CEAF" w14:textId="77777777" w:rsidR="00327E20" w:rsidRPr="00327E20" w:rsidRDefault="00327E20" w:rsidP="00327E20">
      <w:pPr>
        <w:spacing w:after="0" w:line="240" w:lineRule="auto"/>
        <w:ind w:left="720" w:hanging="720"/>
        <w:rPr>
          <w:rFonts w:ascii="Calibri" w:hAnsi="Calibri" w:cs="Calibri"/>
          <w:noProof/>
          <w:szCs w:val="24"/>
        </w:rPr>
      </w:pPr>
      <w:bookmarkStart w:id="410"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410"/>
    </w:p>
    <w:p w14:paraId="092D0CDC" w14:textId="77777777" w:rsidR="00327E20" w:rsidRPr="00327E20" w:rsidRDefault="00327E20" w:rsidP="00327E20">
      <w:pPr>
        <w:spacing w:after="0" w:line="240" w:lineRule="auto"/>
        <w:ind w:left="720" w:hanging="720"/>
        <w:rPr>
          <w:rFonts w:ascii="Calibri" w:hAnsi="Calibri" w:cs="Calibri"/>
          <w:noProof/>
          <w:szCs w:val="24"/>
        </w:rPr>
      </w:pPr>
      <w:bookmarkStart w:id="411"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411"/>
    </w:p>
    <w:p w14:paraId="2052FC03" w14:textId="77777777" w:rsidR="00327E20" w:rsidRPr="00327E20" w:rsidRDefault="00327E20" w:rsidP="00327E20">
      <w:pPr>
        <w:spacing w:line="240" w:lineRule="auto"/>
        <w:ind w:left="720" w:hanging="720"/>
        <w:rPr>
          <w:rFonts w:ascii="Calibri" w:hAnsi="Calibri" w:cs="Calibri"/>
          <w:noProof/>
          <w:szCs w:val="24"/>
        </w:rPr>
      </w:pPr>
      <w:bookmarkStart w:id="412"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412"/>
    </w:p>
    <w:p w14:paraId="2A9AB963" w14:textId="77777777" w:rsidR="00327E20" w:rsidRDefault="00327E20" w:rsidP="00327E20">
      <w:pPr>
        <w:spacing w:line="240" w:lineRule="auto"/>
        <w:rPr>
          <w:rFonts w:ascii="Calibri" w:hAnsi="Calibri" w:cs="Calibri"/>
          <w:noProof/>
          <w:szCs w:val="24"/>
        </w:rPr>
      </w:pPr>
    </w:p>
    <w:p w14:paraId="0CC6CA95" w14:textId="77777777"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rk Scheuerell" w:date="2021-06-28T10:37:00Z" w:initials="MDS">
    <w:p w14:paraId="406CB96E" w14:textId="395A733A" w:rsidR="00805CAC" w:rsidRDefault="00805CAC">
      <w:pPr>
        <w:pStyle w:val="CommentText"/>
      </w:pPr>
      <w:r>
        <w:rPr>
          <w:rStyle w:val="CommentReference"/>
        </w:rPr>
        <w:annotationRef/>
      </w:r>
      <w:r>
        <w:t>This is a requirement from USGS for the review process only. We can remove the text after acceptance.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6CB9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424D2" w16cex:dateUtc="2021-06-28T1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6CB96E" w16cid:durableId="248424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5A3B1A" w14:textId="77777777" w:rsidR="00D236F4" w:rsidRDefault="00D236F4" w:rsidP="00456F98">
      <w:pPr>
        <w:spacing w:after="0" w:line="240" w:lineRule="auto"/>
      </w:pPr>
      <w:r>
        <w:separator/>
      </w:r>
    </w:p>
  </w:endnote>
  <w:endnote w:type="continuationSeparator" w:id="0">
    <w:p w14:paraId="3DEECF36" w14:textId="77777777" w:rsidR="00D236F4" w:rsidRDefault="00D236F4"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A76253" w14:textId="77777777" w:rsidR="00D236F4" w:rsidRDefault="00D236F4" w:rsidP="00456F98">
      <w:pPr>
        <w:spacing w:after="0" w:line="240" w:lineRule="auto"/>
      </w:pPr>
      <w:r>
        <w:separator/>
      </w:r>
    </w:p>
  </w:footnote>
  <w:footnote w:type="continuationSeparator" w:id="0">
    <w:p w14:paraId="36BF1BCB" w14:textId="77777777" w:rsidR="00D236F4" w:rsidRDefault="00D236F4"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603681"/>
      <w:docPartObj>
        <w:docPartGallery w:val="Page Numbers (Top of Page)"/>
        <w:docPartUnique/>
      </w:docPartObj>
    </w:sdtPr>
    <w:sdtEndPr>
      <w:rPr>
        <w:noProof/>
      </w:rPr>
    </w:sdtEndPr>
    <w:sdtContent>
      <w:p w14:paraId="4102D667" w14:textId="77777777"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14:paraId="24E804C9" w14:textId="77777777"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20339"/>
    <w:rsid w:val="00021F92"/>
    <w:rsid w:val="00027512"/>
    <w:rsid w:val="000324B1"/>
    <w:rsid w:val="00041741"/>
    <w:rsid w:val="00055FFE"/>
    <w:rsid w:val="00090E77"/>
    <w:rsid w:val="001003B7"/>
    <w:rsid w:val="00112437"/>
    <w:rsid w:val="00114236"/>
    <w:rsid w:val="0012108C"/>
    <w:rsid w:val="001259AE"/>
    <w:rsid w:val="0013714C"/>
    <w:rsid w:val="00175A04"/>
    <w:rsid w:val="001D7239"/>
    <w:rsid w:val="001F68A4"/>
    <w:rsid w:val="00236269"/>
    <w:rsid w:val="00261E99"/>
    <w:rsid w:val="002651E7"/>
    <w:rsid w:val="0027641E"/>
    <w:rsid w:val="0028312E"/>
    <w:rsid w:val="002B4589"/>
    <w:rsid w:val="002C3E6A"/>
    <w:rsid w:val="002E264D"/>
    <w:rsid w:val="002F4AD9"/>
    <w:rsid w:val="00327E20"/>
    <w:rsid w:val="00366502"/>
    <w:rsid w:val="00381AE2"/>
    <w:rsid w:val="00382A7C"/>
    <w:rsid w:val="00386647"/>
    <w:rsid w:val="003970E6"/>
    <w:rsid w:val="003B12FE"/>
    <w:rsid w:val="003B4216"/>
    <w:rsid w:val="003D38D8"/>
    <w:rsid w:val="003D6ABF"/>
    <w:rsid w:val="003E0210"/>
    <w:rsid w:val="003F6157"/>
    <w:rsid w:val="004146A5"/>
    <w:rsid w:val="004265F0"/>
    <w:rsid w:val="00434FDF"/>
    <w:rsid w:val="004427F1"/>
    <w:rsid w:val="00453A1A"/>
    <w:rsid w:val="00456F98"/>
    <w:rsid w:val="00497733"/>
    <w:rsid w:val="004A0048"/>
    <w:rsid w:val="004C353B"/>
    <w:rsid w:val="004C6759"/>
    <w:rsid w:val="004D3AA7"/>
    <w:rsid w:val="005057E8"/>
    <w:rsid w:val="00531B1F"/>
    <w:rsid w:val="005936DA"/>
    <w:rsid w:val="005D7F29"/>
    <w:rsid w:val="005E58F6"/>
    <w:rsid w:val="005F0DD6"/>
    <w:rsid w:val="00606AEB"/>
    <w:rsid w:val="00612D02"/>
    <w:rsid w:val="00621D52"/>
    <w:rsid w:val="00627FF0"/>
    <w:rsid w:val="006A633B"/>
    <w:rsid w:val="006E272E"/>
    <w:rsid w:val="00700BE4"/>
    <w:rsid w:val="0071583B"/>
    <w:rsid w:val="00731B5B"/>
    <w:rsid w:val="00745189"/>
    <w:rsid w:val="0075096F"/>
    <w:rsid w:val="00754627"/>
    <w:rsid w:val="00786DDF"/>
    <w:rsid w:val="007C0555"/>
    <w:rsid w:val="007C7C9F"/>
    <w:rsid w:val="007D02BF"/>
    <w:rsid w:val="007D7089"/>
    <w:rsid w:val="007F1D7D"/>
    <w:rsid w:val="007F2611"/>
    <w:rsid w:val="00805CAC"/>
    <w:rsid w:val="00816BCE"/>
    <w:rsid w:val="00822998"/>
    <w:rsid w:val="00826197"/>
    <w:rsid w:val="00830E48"/>
    <w:rsid w:val="00857D9E"/>
    <w:rsid w:val="00891D0F"/>
    <w:rsid w:val="008A1DE0"/>
    <w:rsid w:val="008C2BAD"/>
    <w:rsid w:val="008E76CA"/>
    <w:rsid w:val="008F7A6D"/>
    <w:rsid w:val="009046B8"/>
    <w:rsid w:val="009211D0"/>
    <w:rsid w:val="009640B7"/>
    <w:rsid w:val="00984F48"/>
    <w:rsid w:val="009C6118"/>
    <w:rsid w:val="009D3592"/>
    <w:rsid w:val="009E5812"/>
    <w:rsid w:val="00A0008B"/>
    <w:rsid w:val="00A03648"/>
    <w:rsid w:val="00A11853"/>
    <w:rsid w:val="00A26F33"/>
    <w:rsid w:val="00A277AA"/>
    <w:rsid w:val="00A459CD"/>
    <w:rsid w:val="00A9582B"/>
    <w:rsid w:val="00AD212A"/>
    <w:rsid w:val="00B34D2A"/>
    <w:rsid w:val="00B413A6"/>
    <w:rsid w:val="00B45AE0"/>
    <w:rsid w:val="00B5333F"/>
    <w:rsid w:val="00B70E73"/>
    <w:rsid w:val="00B77F1B"/>
    <w:rsid w:val="00B96BF9"/>
    <w:rsid w:val="00BC5EA3"/>
    <w:rsid w:val="00C77DC9"/>
    <w:rsid w:val="00CB5B1E"/>
    <w:rsid w:val="00CC0AEC"/>
    <w:rsid w:val="00D21BDA"/>
    <w:rsid w:val="00D236F4"/>
    <w:rsid w:val="00D445D5"/>
    <w:rsid w:val="00D74346"/>
    <w:rsid w:val="00D81F73"/>
    <w:rsid w:val="00DB523D"/>
    <w:rsid w:val="00DC56F3"/>
    <w:rsid w:val="00DC76F5"/>
    <w:rsid w:val="00DE0696"/>
    <w:rsid w:val="00E10DA2"/>
    <w:rsid w:val="00E13655"/>
    <w:rsid w:val="00E649F0"/>
    <w:rsid w:val="00E72B8D"/>
    <w:rsid w:val="00EA7FAC"/>
    <w:rsid w:val="00ED04BD"/>
    <w:rsid w:val="00EE0F95"/>
    <w:rsid w:val="00F06CA9"/>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chart" Target="charts/chart2.xml"/><Relationship Id="rId18" Type="http://schemas.openxmlformats.org/officeDocument/2006/relationships/fontTable" Target="fontTab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chart" Target="charts/chart1.xml"/><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chart" Target="charts/chart5.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chart" Target="charts/chart4.xm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Average</a:t>
            </a:r>
            <a:r>
              <a:rPr lang="en-US" baseline="0">
                <a:solidFill>
                  <a:schemeClr val="tx1"/>
                </a:solidFill>
              </a:rPr>
              <a:t> of 5 largest salmon</a:t>
            </a:r>
            <a:endParaRPr lang="en-US">
              <a:solidFill>
                <a:schemeClr val="tx1"/>
              </a:solidFill>
            </a:endParaRPr>
          </a:p>
        </c:rich>
      </c:tx>
      <c:layout>
        <c:manualLayout>
          <c:xMode val="edge"/>
          <c:yMode val="edge"/>
          <c:x val="0.29478969497744822"/>
          <c:y val="0.16584830756372754"/>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121091659659048E-2"/>
          <c:y val="0.1038954076583016"/>
          <c:w val="0.87053263002318881"/>
          <c:h val="0.77864302681065389"/>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Figures!$B$2:$B$74</c:f>
              <c:numCache>
                <c:formatCode>General</c:formatCode>
                <c:ptCount val="73"/>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numCache>
            </c:numRef>
          </c:xVal>
          <c:yVal>
            <c:numRef>
              <c:f>Figures!$K$2:$K$74</c:f>
              <c:numCache>
                <c:formatCode>0.00</c:formatCode>
                <c:ptCount val="73"/>
                <c:pt idx="0">
                  <c:v>5.9590697608749998</c:v>
                </c:pt>
                <c:pt idx="1">
                  <c:v>6.3276135614999998</c:v>
                </c:pt>
                <c:pt idx="2">
                  <c:v>6.5742544126875</c:v>
                </c:pt>
                <c:pt idx="3">
                  <c:v>5.9675746178125006</c:v>
                </c:pt>
                <c:pt idx="4">
                  <c:v>6.8605845962500016</c:v>
                </c:pt>
                <c:pt idx="5">
                  <c:v>7.4729342957500009</c:v>
                </c:pt>
                <c:pt idx="6">
                  <c:v>8.2213617062500006</c:v>
                </c:pt>
                <c:pt idx="7">
                  <c:v>5.3070307290000001</c:v>
                </c:pt>
                <c:pt idx="8">
                  <c:v>6.4920407956249999</c:v>
                </c:pt>
                <c:pt idx="9">
                  <c:v>5.0405452116250009</c:v>
                </c:pt>
                <c:pt idx="10">
                  <c:v>5.4544482492499995</c:v>
                </c:pt>
                <c:pt idx="11">
                  <c:v>5.5224871047500006</c:v>
                </c:pt>
                <c:pt idx="12">
                  <c:v>6.1348368042499999</c:v>
                </c:pt>
                <c:pt idx="13">
                  <c:v>6.0157688071250011</c:v>
                </c:pt>
                <c:pt idx="14">
                  <c:v>6.2113805166875</c:v>
                </c:pt>
                <c:pt idx="15">
                  <c:v>4.9980209269375013</c:v>
                </c:pt>
                <c:pt idx="16">
                  <c:v>4.8732830251875008</c:v>
                </c:pt>
                <c:pt idx="17">
                  <c:v>6.3247786091874998</c:v>
                </c:pt>
                <c:pt idx="18">
                  <c:v>5.8173221452500004</c:v>
                </c:pt>
                <c:pt idx="19">
                  <c:v>4.5061567007187504</c:v>
                </c:pt>
                <c:pt idx="20">
                  <c:v>5.6160405310625006</c:v>
                </c:pt>
                <c:pt idx="21">
                  <c:v>5.664234720375001</c:v>
                </c:pt>
                <c:pt idx="22">
                  <c:v>4.3233022765625</c:v>
                </c:pt>
                <c:pt idx="23">
                  <c:v>5.207807398062501</c:v>
                </c:pt>
                <c:pt idx="24">
                  <c:v>5.2616714920000005</c:v>
                </c:pt>
                <c:pt idx="25">
                  <c:v>5.4260987261249998</c:v>
                </c:pt>
                <c:pt idx="26">
                  <c:v>5.8059823359999996</c:v>
                </c:pt>
                <c:pt idx="27">
                  <c:v>4.4111857982500009</c:v>
                </c:pt>
                <c:pt idx="28">
                  <c:v>2.7839231708750001</c:v>
                </c:pt>
                <c:pt idx="29">
                  <c:v>3.8838846681250003</c:v>
                </c:pt>
                <c:pt idx="30">
                  <c:v>5.584856055625</c:v>
                </c:pt>
                <c:pt idx="31">
                  <c:v>4.4565450352500005</c:v>
                </c:pt>
                <c:pt idx="32">
                  <c:v>3.7251273386249997</c:v>
                </c:pt>
                <c:pt idx="33">
                  <c:v>3.6570884831249999</c:v>
                </c:pt>
                <c:pt idx="34">
                  <c:v>4.4820596060624993</c:v>
                </c:pt>
                <c:pt idx="35">
                  <c:v>3.2091660177500003</c:v>
                </c:pt>
                <c:pt idx="36">
                  <c:v>2.6194959367499999</c:v>
                </c:pt>
                <c:pt idx="37">
                  <c:v>4.7173606480000005</c:v>
                </c:pt>
                <c:pt idx="38">
                  <c:v>4.0086225698749995</c:v>
                </c:pt>
                <c:pt idx="39">
                  <c:v>4.3658265612500005</c:v>
                </c:pt>
                <c:pt idx="40">
                  <c:v>5.7152638619999996</c:v>
                </c:pt>
                <c:pt idx="41">
                  <c:v>5.4884676770000009</c:v>
                </c:pt>
                <c:pt idx="42">
                  <c:v>5.9363901423750001</c:v>
                </c:pt>
                <c:pt idx="43">
                  <c:v>5.7095939573750005</c:v>
                </c:pt>
                <c:pt idx="44">
                  <c:v>7.297167252375</c:v>
                </c:pt>
                <c:pt idx="45">
                  <c:v>6.560079651125001</c:v>
                </c:pt>
                <c:pt idx="46">
                  <c:v>4.2070692317500002</c:v>
                </c:pt>
                <c:pt idx="47">
                  <c:v>7.4048954402499998</c:v>
                </c:pt>
                <c:pt idx="48">
                  <c:v>5.5735162463750001</c:v>
                </c:pt>
                <c:pt idx="49">
                  <c:v>6.2482348967500005</c:v>
                </c:pt>
                <c:pt idx="50">
                  <c:v>3.7591467663750002</c:v>
                </c:pt>
                <c:pt idx="51">
                  <c:v>6.8095554546250003</c:v>
                </c:pt>
                <c:pt idx="52">
                  <c:v>7.8074586686250012</c:v>
                </c:pt>
                <c:pt idx="53">
                  <c:v>3.8498652403750007</c:v>
                </c:pt>
                <c:pt idx="54">
                  <c:v>5.3920792983750001</c:v>
                </c:pt>
                <c:pt idx="55">
                  <c:v>3.8045060033750007</c:v>
                </c:pt>
                <c:pt idx="56">
                  <c:v>4.7712247419375</c:v>
                </c:pt>
                <c:pt idx="57">
                  <c:v>5.0802345440000005</c:v>
                </c:pt>
                <c:pt idx="58">
                  <c:v>3.5890496276249997</c:v>
                </c:pt>
                <c:pt idx="59">
                  <c:v>5.5281570093749997</c:v>
                </c:pt>
                <c:pt idx="60">
                  <c:v>3.4813214397500003</c:v>
                </c:pt>
                <c:pt idx="61">
                  <c:v>3.9632633328750004</c:v>
                </c:pt>
                <c:pt idx="62">
                  <c:v>4.4735547491250003</c:v>
                </c:pt>
                <c:pt idx="63">
                  <c:v>5.4771278677500002</c:v>
                </c:pt>
                <c:pt idx="64">
                  <c:v>2.7952629801250004</c:v>
                </c:pt>
                <c:pt idx="66">
                  <c:v>3.5153408675000009</c:v>
                </c:pt>
                <c:pt idx="67">
                  <c:v>3.9746031421250008</c:v>
                </c:pt>
                <c:pt idx="69">
                  <c:v>3.906564286625001</c:v>
                </c:pt>
                <c:pt idx="71">
                  <c:v>3.0220591651250004</c:v>
                </c:pt>
                <c:pt idx="72">
                  <c:v>2.931340691125</c:v>
                </c:pt>
              </c:numCache>
            </c:numRef>
          </c:yVal>
          <c:smooth val="0"/>
          <c:extLst>
            <c:ext xmlns:c16="http://schemas.microsoft.com/office/drawing/2014/chart" uri="{C3380CC4-5D6E-409C-BE32-E72D297353CC}">
              <c16:uniqueId val="{00000000-309C-4196-ABD6-7211AB6B9013}"/>
            </c:ext>
          </c:extLst>
        </c:ser>
        <c:dLbls>
          <c:showLegendKey val="0"/>
          <c:showVal val="0"/>
          <c:showCatName val="0"/>
          <c:showSerName val="0"/>
          <c:showPercent val="0"/>
          <c:showBubbleSize val="0"/>
        </c:dLbls>
        <c:axId val="592149944"/>
        <c:axId val="592147320"/>
      </c:scatterChart>
      <c:valAx>
        <c:axId val="592149944"/>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7320"/>
        <c:crosses val="autoZero"/>
        <c:crossBetween val="midCat"/>
      </c:valAx>
      <c:valAx>
        <c:axId val="592147320"/>
        <c:scaling>
          <c:orientation val="minMax"/>
          <c:max val="10"/>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9944"/>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Largest</a:t>
            </a:r>
            <a:r>
              <a:rPr lang="en-US" baseline="0">
                <a:solidFill>
                  <a:schemeClr val="tx1"/>
                </a:solidFill>
              </a:rPr>
              <a:t> salmon</a:t>
            </a:r>
            <a:endParaRPr lang="en-US">
              <a:solidFill>
                <a:schemeClr val="tx1"/>
              </a:solidFill>
            </a:endParaRPr>
          </a:p>
        </c:rich>
      </c:tx>
      <c:layout>
        <c:manualLayout>
          <c:xMode val="edge"/>
          <c:yMode val="edge"/>
          <c:x val="0.40754291900282891"/>
          <c:y val="0.12037037037037036"/>
        </c:manualLayout>
      </c:layout>
      <c:overlay val="0"/>
      <c:spPr>
        <a:noFill/>
        <a:ln>
          <a:noFill/>
        </a:ln>
        <a:effectLst/>
      </c:spPr>
    </c:title>
    <c:autoTitleDeleted val="0"/>
    <c:plotArea>
      <c:layout>
        <c:manualLayout>
          <c:layoutTarget val="inner"/>
          <c:xMode val="edge"/>
          <c:yMode val="edge"/>
          <c:x val="7.2331759314083088E-2"/>
          <c:y val="9.1689997083697877E-2"/>
          <c:w val="0.87015445234270983"/>
          <c:h val="0.78371099445902592"/>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Figures!$F$2:$F$76</c:f>
              <c:numCache>
                <c:formatCode>0.00</c:formatCode>
                <c:ptCount val="75"/>
                <c:pt idx="0">
                  <c:v>6.4636912725000002</c:v>
                </c:pt>
                <c:pt idx="1">
                  <c:v>7.4559245818750002</c:v>
                </c:pt>
                <c:pt idx="2">
                  <c:v>9.8656340475000004</c:v>
                </c:pt>
                <c:pt idx="3">
                  <c:v>6.6337884112500003</c:v>
                </c:pt>
                <c:pt idx="4">
                  <c:v>10.149129278750001</c:v>
                </c:pt>
                <c:pt idx="5">
                  <c:v>8.6182550300000003</c:v>
                </c:pt>
                <c:pt idx="6">
                  <c:v>9.8372845243750007</c:v>
                </c:pt>
                <c:pt idx="7">
                  <c:v>6.3219436568750007</c:v>
                </c:pt>
                <c:pt idx="8">
                  <c:v>7.4842741050000008</c:v>
                </c:pt>
                <c:pt idx="9">
                  <c:v>5.7833027175000007</c:v>
                </c:pt>
                <c:pt idx="10">
                  <c:v>6.7471865037500001</c:v>
                </c:pt>
                <c:pt idx="11">
                  <c:v>7.7110702900000003</c:v>
                </c:pt>
                <c:pt idx="12">
                  <c:v>9.1001969231250008</c:v>
                </c:pt>
                <c:pt idx="13">
                  <c:v>11.424857819375001</c:v>
                </c:pt>
                <c:pt idx="14">
                  <c:v>7.115730304375</c:v>
                </c:pt>
                <c:pt idx="15">
                  <c:v>5.7266036712500004</c:v>
                </c:pt>
                <c:pt idx="16">
                  <c:v>6.6337884112500003</c:v>
                </c:pt>
                <c:pt idx="17">
                  <c:v>8.5899055068750005</c:v>
                </c:pt>
                <c:pt idx="18">
                  <c:v>7.4275750587500005</c:v>
                </c:pt>
                <c:pt idx="19">
                  <c:v>5.2446617781250007</c:v>
                </c:pt>
                <c:pt idx="20">
                  <c:v>6.6054388881250006</c:v>
                </c:pt>
                <c:pt idx="21">
                  <c:v>6.2652446106250004</c:v>
                </c:pt>
                <c:pt idx="22">
                  <c:v>5.7549531943750001</c:v>
                </c:pt>
                <c:pt idx="23">
                  <c:v>7.2433031584375005</c:v>
                </c:pt>
                <c:pt idx="24">
                  <c:v>6.3219436568750007</c:v>
                </c:pt>
                <c:pt idx="25">
                  <c:v>6.5629146034375001</c:v>
                </c:pt>
                <c:pt idx="26">
                  <c:v>6.3502931800000004</c:v>
                </c:pt>
                <c:pt idx="27">
                  <c:v>6.662137934375</c:v>
                </c:pt>
                <c:pt idx="28">
                  <c:v>3.91223419125</c:v>
                </c:pt>
                <c:pt idx="29">
                  <c:v>4.6493217925000003</c:v>
                </c:pt>
                <c:pt idx="30">
                  <c:v>9.4120416775000013</c:v>
                </c:pt>
                <c:pt idx="31">
                  <c:v>6.1093222334375001</c:v>
                </c:pt>
                <c:pt idx="32">
                  <c:v>4.5075741768749999</c:v>
                </c:pt>
                <c:pt idx="33">
                  <c:v>5.584856055625</c:v>
                </c:pt>
                <c:pt idx="34">
                  <c:v>4.7343703618750004</c:v>
                </c:pt>
                <c:pt idx="35">
                  <c:v>3.600389436875</c:v>
                </c:pt>
                <c:pt idx="36">
                  <c:v>3.3027194440625003</c:v>
                </c:pt>
                <c:pt idx="37">
                  <c:v>5.8400017637500001</c:v>
                </c:pt>
                <c:pt idx="38">
                  <c:v>4.4225256074999999</c:v>
                </c:pt>
                <c:pt idx="39">
                  <c:v>4.9044675006250005</c:v>
                </c:pt>
                <c:pt idx="40">
                  <c:v>6.4920407956249999</c:v>
                </c:pt>
                <c:pt idx="41">
                  <c:v>5.9250503331250002</c:v>
                </c:pt>
                <c:pt idx="42">
                  <c:v>7.3992255356250007</c:v>
                </c:pt>
                <c:pt idx="43">
                  <c:v>7.9095169518750001</c:v>
                </c:pt>
                <c:pt idx="44">
                  <c:v>7.8528179056250007</c:v>
                </c:pt>
                <c:pt idx="45">
                  <c:v>7.6827207668750006</c:v>
                </c:pt>
                <c:pt idx="46">
                  <c:v>6.1801960412500003</c:v>
                </c:pt>
                <c:pt idx="47">
                  <c:v>8.3064102756249998</c:v>
                </c:pt>
                <c:pt idx="48">
                  <c:v>6.8322350731250001</c:v>
                </c:pt>
                <c:pt idx="49">
                  <c:v>7.8811674287500004</c:v>
                </c:pt>
                <c:pt idx="50">
                  <c:v>3.9689332375000004</c:v>
                </c:pt>
                <c:pt idx="51">
                  <c:v>8.9584493075000005</c:v>
                </c:pt>
                <c:pt idx="52">
                  <c:v>9.8372845243750007</c:v>
                </c:pt>
                <c:pt idx="53">
                  <c:v>4.5642732231250003</c:v>
                </c:pt>
                <c:pt idx="54">
                  <c:v>5.7833027175000007</c:v>
                </c:pt>
                <c:pt idx="55">
                  <c:v>5.4147589168749999</c:v>
                </c:pt>
                <c:pt idx="56">
                  <c:v>5.2730113012500004</c:v>
                </c:pt>
                <c:pt idx="57">
                  <c:v>5.9533998562499999</c:v>
                </c:pt>
                <c:pt idx="58">
                  <c:v>4.0823313300000006</c:v>
                </c:pt>
                <c:pt idx="59">
                  <c:v>6.4920407956249999</c:v>
                </c:pt>
                <c:pt idx="60">
                  <c:v>3.6570884831250003</c:v>
                </c:pt>
                <c:pt idx="61">
                  <c:v>5.1596132087500006</c:v>
                </c:pt>
                <c:pt idx="62">
                  <c:v>5.2446617781250007</c:v>
                </c:pt>
                <c:pt idx="63">
                  <c:v>6.9456331656250008</c:v>
                </c:pt>
                <c:pt idx="64">
                  <c:v>2.8916513587500003</c:v>
                </c:pt>
                <c:pt idx="65">
                  <c:v>4.3091275150000001</c:v>
                </c:pt>
                <c:pt idx="66">
                  <c:v>5.2446617781250007</c:v>
                </c:pt>
                <c:pt idx="67">
                  <c:v>5.2446617781250007</c:v>
                </c:pt>
                <c:pt idx="68">
                  <c:v>4.2807779918750004</c:v>
                </c:pt>
                <c:pt idx="69">
                  <c:v>6.1518465181250006</c:v>
                </c:pt>
                <c:pt idx="71">
                  <c:v>4.5642732231250003</c:v>
                </c:pt>
                <c:pt idx="72">
                  <c:v>4.5075741768749999</c:v>
                </c:pt>
                <c:pt idx="73">
                  <c:v>2.8066027893750003</c:v>
                </c:pt>
                <c:pt idx="74">
                  <c:v>4.28</c:v>
                </c:pt>
              </c:numCache>
            </c:numRef>
          </c:yVal>
          <c:smooth val="0"/>
          <c:extLst>
            <c:ext xmlns:c16="http://schemas.microsoft.com/office/drawing/2014/chart" uri="{C3380CC4-5D6E-409C-BE32-E72D297353CC}">
              <c16:uniqueId val="{00000000-6A51-4F28-A8DE-33B476D2154B}"/>
            </c:ext>
          </c:extLst>
        </c:ser>
        <c:dLbls>
          <c:showLegendKey val="0"/>
          <c:showVal val="0"/>
          <c:showCatName val="0"/>
          <c:showSerName val="0"/>
          <c:showPercent val="0"/>
          <c:showBubbleSize val="0"/>
        </c:dLbls>
        <c:axId val="581491512"/>
        <c:axId val="1"/>
      </c:scatterChart>
      <c:valAx>
        <c:axId val="581491512"/>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1512"/>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 </a:t>
            </a:r>
            <a:r>
              <a:rPr lang="en-US">
                <a:solidFill>
                  <a:schemeClr val="tx1"/>
                </a:solidFill>
                <a:latin typeface="+mn-lt"/>
                <a:cs typeface="Arial" panose="020B0604020202020204" pitchFamily="34" charset="0"/>
              </a:rPr>
              <a:t>≥ </a:t>
            </a:r>
            <a:r>
              <a:rPr lang="en-US">
                <a:solidFill>
                  <a:schemeClr val="tx1"/>
                </a:solidFill>
                <a:latin typeface="+mn-lt"/>
              </a:rPr>
              <a:t>10 pounds</a:t>
            </a:r>
          </a:p>
        </c:rich>
      </c:tx>
      <c:layout>
        <c:manualLayout>
          <c:xMode val="edge"/>
          <c:yMode val="edge"/>
          <c:x val="0.23079170767716536"/>
          <c:y val="0.17592592592592593"/>
        </c:manualLayout>
      </c:layout>
      <c:overlay val="0"/>
      <c:spPr>
        <a:noFill/>
        <a:ln>
          <a:noFill/>
        </a:ln>
        <a:effectLst/>
      </c:spPr>
    </c:title>
    <c:autoTitleDeleted val="0"/>
    <c:plotArea>
      <c:layout>
        <c:manualLayout>
          <c:layoutTarget val="inner"/>
          <c:xMode val="edge"/>
          <c:yMode val="edge"/>
          <c:x val="7.2614581413363355E-2"/>
          <c:y val="0.11946777486147565"/>
          <c:w val="0.86964674741863668"/>
          <c:h val="0.75593321668124813"/>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Figures!$D$2:$D$76</c:f>
              <c:numCache>
                <c:formatCode>General</c:formatCode>
                <c:ptCount val="75"/>
                <c:pt idx="0">
                  <c:v>12</c:v>
                </c:pt>
                <c:pt idx="1">
                  <c:v>5</c:v>
                </c:pt>
                <c:pt idx="2">
                  <c:v>8</c:v>
                </c:pt>
                <c:pt idx="3">
                  <c:v>7</c:v>
                </c:pt>
                <c:pt idx="4">
                  <c:v>6</c:v>
                </c:pt>
                <c:pt idx="5">
                  <c:v>11</c:v>
                </c:pt>
                <c:pt idx="6">
                  <c:v>9</c:v>
                </c:pt>
                <c:pt idx="7">
                  <c:v>8</c:v>
                </c:pt>
                <c:pt idx="8">
                  <c:v>7</c:v>
                </c:pt>
                <c:pt idx="9">
                  <c:v>3</c:v>
                </c:pt>
                <c:pt idx="10">
                  <c:v>4</c:v>
                </c:pt>
                <c:pt idx="11">
                  <c:v>5</c:v>
                </c:pt>
                <c:pt idx="12">
                  <c:v>6</c:v>
                </c:pt>
                <c:pt idx="13">
                  <c:v>3</c:v>
                </c:pt>
                <c:pt idx="14">
                  <c:v>10</c:v>
                </c:pt>
                <c:pt idx="15">
                  <c:v>6</c:v>
                </c:pt>
                <c:pt idx="16">
                  <c:v>4</c:v>
                </c:pt>
                <c:pt idx="17">
                  <c:v>11</c:v>
                </c:pt>
                <c:pt idx="18">
                  <c:v>4</c:v>
                </c:pt>
                <c:pt idx="19">
                  <c:v>1</c:v>
                </c:pt>
                <c:pt idx="20">
                  <c:v>4</c:v>
                </c:pt>
                <c:pt idx="21">
                  <c:v>6</c:v>
                </c:pt>
                <c:pt idx="22">
                  <c:v>2</c:v>
                </c:pt>
                <c:pt idx="23">
                  <c:v>2</c:v>
                </c:pt>
                <c:pt idx="24">
                  <c:v>4</c:v>
                </c:pt>
                <c:pt idx="25">
                  <c:v>4</c:v>
                </c:pt>
                <c:pt idx="26">
                  <c:v>8</c:v>
                </c:pt>
                <c:pt idx="27">
                  <c:v>3</c:v>
                </c:pt>
                <c:pt idx="28">
                  <c:v>0</c:v>
                </c:pt>
                <c:pt idx="29">
                  <c:v>1</c:v>
                </c:pt>
                <c:pt idx="30">
                  <c:v>3</c:v>
                </c:pt>
                <c:pt idx="31">
                  <c:v>1</c:v>
                </c:pt>
                <c:pt idx="32">
                  <c:v>0</c:v>
                </c:pt>
                <c:pt idx="33">
                  <c:v>1</c:v>
                </c:pt>
                <c:pt idx="34">
                  <c:v>2</c:v>
                </c:pt>
                <c:pt idx="35">
                  <c:v>0</c:v>
                </c:pt>
                <c:pt idx="36">
                  <c:v>0</c:v>
                </c:pt>
                <c:pt idx="37">
                  <c:v>4</c:v>
                </c:pt>
                <c:pt idx="38">
                  <c:v>0</c:v>
                </c:pt>
                <c:pt idx="39">
                  <c:v>3</c:v>
                </c:pt>
                <c:pt idx="40">
                  <c:v>12</c:v>
                </c:pt>
                <c:pt idx="41">
                  <c:v>14</c:v>
                </c:pt>
                <c:pt idx="42">
                  <c:v>5</c:v>
                </c:pt>
                <c:pt idx="43">
                  <c:v>6</c:v>
                </c:pt>
                <c:pt idx="44">
                  <c:v>16</c:v>
                </c:pt>
                <c:pt idx="45">
                  <c:v>12</c:v>
                </c:pt>
                <c:pt idx="46">
                  <c:v>1</c:v>
                </c:pt>
                <c:pt idx="47">
                  <c:v>11</c:v>
                </c:pt>
                <c:pt idx="48">
                  <c:v>6</c:v>
                </c:pt>
                <c:pt idx="49">
                  <c:v>6</c:v>
                </c:pt>
                <c:pt idx="50">
                  <c:v>0</c:v>
                </c:pt>
                <c:pt idx="51">
                  <c:v>13</c:v>
                </c:pt>
                <c:pt idx="52">
                  <c:v>17</c:v>
                </c:pt>
                <c:pt idx="53">
                  <c:v>1</c:v>
                </c:pt>
                <c:pt idx="54">
                  <c:v>10</c:v>
                </c:pt>
                <c:pt idx="55">
                  <c:v>1</c:v>
                </c:pt>
                <c:pt idx="56">
                  <c:v>4</c:v>
                </c:pt>
                <c:pt idx="57">
                  <c:v>5</c:v>
                </c:pt>
                <c:pt idx="58">
                  <c:v>0</c:v>
                </c:pt>
                <c:pt idx="59">
                  <c:v>5</c:v>
                </c:pt>
                <c:pt idx="60">
                  <c:v>0</c:v>
                </c:pt>
                <c:pt idx="61">
                  <c:v>2</c:v>
                </c:pt>
                <c:pt idx="62">
                  <c:v>3</c:v>
                </c:pt>
                <c:pt idx="63">
                  <c:v>4</c:v>
                </c:pt>
                <c:pt idx="64">
                  <c:v>0</c:v>
                </c:pt>
                <c:pt idx="65">
                  <c:v>0</c:v>
                </c:pt>
                <c:pt idx="66">
                  <c:v>2</c:v>
                </c:pt>
                <c:pt idx="67">
                  <c:v>1</c:v>
                </c:pt>
                <c:pt idx="68">
                  <c:v>0</c:v>
                </c:pt>
                <c:pt idx="69">
                  <c:v>1</c:v>
                </c:pt>
                <c:pt idx="71">
                  <c:v>1</c:v>
                </c:pt>
                <c:pt idx="72">
                  <c:v>0</c:v>
                </c:pt>
                <c:pt idx="73">
                  <c:v>0</c:v>
                </c:pt>
                <c:pt idx="74">
                  <c:v>0</c:v>
                </c:pt>
              </c:numCache>
            </c:numRef>
          </c:yVal>
          <c:smooth val="0"/>
          <c:extLst>
            <c:ext xmlns:c16="http://schemas.microsoft.com/office/drawing/2014/chart" uri="{C3380CC4-5D6E-409C-BE32-E72D297353CC}">
              <c16:uniqueId val="{00000000-7E37-4F0A-9A4B-E1A0BC107F40}"/>
            </c:ext>
          </c:extLst>
        </c:ser>
        <c:dLbls>
          <c:showLegendKey val="0"/>
          <c:showVal val="0"/>
          <c:showCatName val="0"/>
          <c:showSerName val="0"/>
          <c:showPercent val="0"/>
          <c:showBubbleSize val="0"/>
        </c:dLbls>
        <c:axId val="581493480"/>
        <c:axId val="1"/>
      </c:scatterChart>
      <c:valAx>
        <c:axId val="58149348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3480"/>
        <c:crosses val="autoZero"/>
        <c:crossBetween val="midCat"/>
        <c:majorUnit val="3"/>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a:t>
            </a:r>
            <a:r>
              <a:rPr lang="en-US" baseline="0">
                <a:solidFill>
                  <a:schemeClr val="tx1"/>
                </a:solidFill>
                <a:latin typeface="+mn-lt"/>
              </a:rPr>
              <a:t> </a:t>
            </a:r>
            <a:r>
              <a:rPr lang="en-US" baseline="0">
                <a:solidFill>
                  <a:schemeClr val="tx1"/>
                </a:solidFill>
                <a:latin typeface="+mn-lt"/>
                <a:cs typeface="Arial" panose="020B0604020202020204" pitchFamily="34" charset="0"/>
              </a:rPr>
              <a:t>≥ 5 pounds</a:t>
            </a:r>
            <a:endParaRPr lang="en-US">
              <a:solidFill>
                <a:schemeClr val="tx1"/>
              </a:solidFill>
              <a:latin typeface="+mn-lt"/>
            </a:endParaRPr>
          </a:p>
        </c:rich>
      </c:tx>
      <c:layout>
        <c:manualLayout>
          <c:xMode val="edge"/>
          <c:yMode val="edge"/>
          <c:x val="0.13425217355643046"/>
          <c:y val="0.16637795275590553"/>
        </c:manualLayout>
      </c:layout>
      <c:overlay val="0"/>
      <c:spPr>
        <a:noFill/>
        <a:ln>
          <a:noFill/>
        </a:ln>
        <a:effectLst/>
      </c:spPr>
    </c:title>
    <c:autoTitleDeleted val="0"/>
    <c:plotArea>
      <c:layout>
        <c:manualLayout>
          <c:layoutTarget val="inner"/>
          <c:xMode val="edge"/>
          <c:yMode val="edge"/>
          <c:x val="8.7147103532443718E-2"/>
          <c:y val="0.13774712396054822"/>
          <c:w val="0.85511422529955639"/>
          <c:h val="0.73786983303632558"/>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Figures!$E$2:$E$76</c:f>
              <c:numCache>
                <c:formatCode>General</c:formatCode>
                <c:ptCount val="75"/>
                <c:pt idx="0">
                  <c:v>38</c:v>
                </c:pt>
                <c:pt idx="1">
                  <c:v>21</c:v>
                </c:pt>
                <c:pt idx="2">
                  <c:v>42</c:v>
                </c:pt>
                <c:pt idx="3">
                  <c:v>38</c:v>
                </c:pt>
                <c:pt idx="4">
                  <c:v>85</c:v>
                </c:pt>
                <c:pt idx="5">
                  <c:v>84</c:v>
                </c:pt>
                <c:pt idx="6">
                  <c:v>29</c:v>
                </c:pt>
                <c:pt idx="7">
                  <c:v>44</c:v>
                </c:pt>
                <c:pt idx="8">
                  <c:v>36</c:v>
                </c:pt>
                <c:pt idx="9">
                  <c:v>58</c:v>
                </c:pt>
                <c:pt idx="10">
                  <c:v>36</c:v>
                </c:pt>
                <c:pt idx="11">
                  <c:v>81</c:v>
                </c:pt>
                <c:pt idx="12">
                  <c:v>58</c:v>
                </c:pt>
                <c:pt idx="13">
                  <c:v>28</c:v>
                </c:pt>
                <c:pt idx="14">
                  <c:v>74</c:v>
                </c:pt>
                <c:pt idx="15">
                  <c:v>61</c:v>
                </c:pt>
                <c:pt idx="16">
                  <c:v>42</c:v>
                </c:pt>
                <c:pt idx="17">
                  <c:v>45</c:v>
                </c:pt>
                <c:pt idx="18">
                  <c:v>41</c:v>
                </c:pt>
                <c:pt idx="19">
                  <c:v>43</c:v>
                </c:pt>
                <c:pt idx="20">
                  <c:v>59</c:v>
                </c:pt>
                <c:pt idx="21">
                  <c:v>60</c:v>
                </c:pt>
                <c:pt idx="22">
                  <c:v>27</c:v>
                </c:pt>
                <c:pt idx="23">
                  <c:v>25</c:v>
                </c:pt>
                <c:pt idx="24">
                  <c:v>42</c:v>
                </c:pt>
                <c:pt idx="25">
                  <c:v>47</c:v>
                </c:pt>
                <c:pt idx="26">
                  <c:v>21</c:v>
                </c:pt>
                <c:pt idx="27">
                  <c:v>10</c:v>
                </c:pt>
                <c:pt idx="28">
                  <c:v>7</c:v>
                </c:pt>
                <c:pt idx="29">
                  <c:v>10</c:v>
                </c:pt>
                <c:pt idx="30">
                  <c:v>12</c:v>
                </c:pt>
                <c:pt idx="31">
                  <c:v>19</c:v>
                </c:pt>
                <c:pt idx="32">
                  <c:v>25</c:v>
                </c:pt>
                <c:pt idx="33">
                  <c:v>56</c:v>
                </c:pt>
                <c:pt idx="34">
                  <c:v>51</c:v>
                </c:pt>
                <c:pt idx="35">
                  <c:v>20</c:v>
                </c:pt>
                <c:pt idx="36">
                  <c:v>7</c:v>
                </c:pt>
                <c:pt idx="37">
                  <c:v>27</c:v>
                </c:pt>
                <c:pt idx="38">
                  <c:v>48</c:v>
                </c:pt>
                <c:pt idx="39">
                  <c:v>35</c:v>
                </c:pt>
                <c:pt idx="40">
                  <c:v>88</c:v>
                </c:pt>
                <c:pt idx="41">
                  <c:v>125</c:v>
                </c:pt>
                <c:pt idx="42">
                  <c:v>25</c:v>
                </c:pt>
                <c:pt idx="43">
                  <c:v>29</c:v>
                </c:pt>
                <c:pt idx="44">
                  <c:v>85</c:v>
                </c:pt>
                <c:pt idx="45">
                  <c:v>49</c:v>
                </c:pt>
                <c:pt idx="46">
                  <c:v>16</c:v>
                </c:pt>
                <c:pt idx="47">
                  <c:v>64</c:v>
                </c:pt>
                <c:pt idx="48">
                  <c:v>25</c:v>
                </c:pt>
                <c:pt idx="49">
                  <c:v>28</c:v>
                </c:pt>
                <c:pt idx="50">
                  <c:v>19</c:v>
                </c:pt>
                <c:pt idx="51">
                  <c:v>76</c:v>
                </c:pt>
                <c:pt idx="52">
                  <c:v>55</c:v>
                </c:pt>
                <c:pt idx="54">
                  <c:v>18</c:v>
                </c:pt>
                <c:pt idx="55">
                  <c:v>9</c:v>
                </c:pt>
                <c:pt idx="56">
                  <c:v>25</c:v>
                </c:pt>
                <c:pt idx="57">
                  <c:v>65</c:v>
                </c:pt>
                <c:pt idx="58">
                  <c:v>15</c:v>
                </c:pt>
                <c:pt idx="59">
                  <c:v>31</c:v>
                </c:pt>
                <c:pt idx="60">
                  <c:v>19</c:v>
                </c:pt>
                <c:pt idx="61">
                  <c:v>8</c:v>
                </c:pt>
                <c:pt idx="62">
                  <c:v>47</c:v>
                </c:pt>
                <c:pt idx="63">
                  <c:v>33</c:v>
                </c:pt>
                <c:pt idx="64">
                  <c:v>7</c:v>
                </c:pt>
                <c:pt idx="65">
                  <c:v>4</c:v>
                </c:pt>
                <c:pt idx="66">
                  <c:v>4</c:v>
                </c:pt>
                <c:pt idx="67">
                  <c:v>14</c:v>
                </c:pt>
                <c:pt idx="68">
                  <c:v>12</c:v>
                </c:pt>
                <c:pt idx="69">
                  <c:v>6</c:v>
                </c:pt>
                <c:pt idx="71">
                  <c:v>6</c:v>
                </c:pt>
                <c:pt idx="72">
                  <c:v>7</c:v>
                </c:pt>
                <c:pt idx="73">
                  <c:v>2</c:v>
                </c:pt>
                <c:pt idx="74">
                  <c:v>2</c:v>
                </c:pt>
              </c:numCache>
            </c:numRef>
          </c:yVal>
          <c:smooth val="0"/>
          <c:extLst>
            <c:ext xmlns:c16="http://schemas.microsoft.com/office/drawing/2014/chart" uri="{C3380CC4-5D6E-409C-BE32-E72D297353CC}">
              <c16:uniqueId val="{00000000-2204-4D3F-BD87-243C3D518B00}"/>
            </c:ext>
          </c:extLst>
        </c:ser>
        <c:dLbls>
          <c:showLegendKey val="0"/>
          <c:showVal val="0"/>
          <c:showCatName val="0"/>
          <c:showSerName val="0"/>
          <c:showPercent val="0"/>
          <c:showBubbleSize val="0"/>
        </c:dLbls>
        <c:axId val="581488560"/>
        <c:axId val="1"/>
      </c:scatterChart>
      <c:valAx>
        <c:axId val="58148856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88560"/>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Fishery</a:t>
            </a:r>
            <a:r>
              <a:rPr lang="en-US" baseline="0">
                <a:solidFill>
                  <a:schemeClr val="tx1"/>
                </a:solidFill>
              </a:rPr>
              <a:t> sample - Losee</a:t>
            </a:r>
            <a:endParaRPr lang="en-US">
              <a:solidFill>
                <a:schemeClr val="tx1"/>
              </a:solidFill>
            </a:endParaRPr>
          </a:p>
        </c:rich>
      </c:tx>
      <c:layout>
        <c:manualLayout>
          <c:xMode val="edge"/>
          <c:yMode val="edge"/>
          <c:x val="0.44838188976377952"/>
          <c:y val="7.87037037037037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8222180058818"/>
          <c:y val="0.17171296296296296"/>
          <c:w val="0.77028892472778254"/>
          <c:h val="0.72088764946048411"/>
        </c:manualLayout>
      </c:layout>
      <c:scatterChart>
        <c:scatterStyle val="lineMarker"/>
        <c:varyColors val="0"/>
        <c:ser>
          <c:idx val="0"/>
          <c:order val="0"/>
          <c:spPr>
            <a:ln w="28575" cap="rnd">
              <a:noFill/>
              <a:round/>
            </a:ln>
            <a:effectLst/>
          </c:spPr>
          <c:marker>
            <c:symbol val="circle"/>
            <c:size val="5"/>
            <c:spPr>
              <a:solidFill>
                <a:schemeClr val="tx1"/>
              </a:solidFill>
              <a:ln w="9525">
                <a:noFill/>
              </a:ln>
              <a:effectLst/>
            </c:spPr>
          </c:marker>
          <c:trendline>
            <c:spPr>
              <a:ln w="19050" cap="rnd">
                <a:solidFill>
                  <a:sysClr val="windowText" lastClr="000000"/>
                </a:solidFill>
                <a:prstDash val="solid"/>
              </a:ln>
              <a:effectLst/>
            </c:spPr>
            <c:trendlineType val="movingAvg"/>
            <c:period val="5"/>
            <c:dispRSqr val="0"/>
            <c:dispEq val="0"/>
          </c:trendline>
          <c:xVal>
            <c:numRef>
              <c:f>'Losee size and abundance data'!$A$4:$A$49</c:f>
              <c:numCache>
                <c:formatCode>0</c:formatCode>
                <c:ptCount val="46"/>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numCache>
            </c:numRef>
          </c:xVal>
          <c:yVal>
            <c:numRef>
              <c:f>'Losee size and abundance data'!$E$4:$E$49</c:f>
              <c:numCache>
                <c:formatCode>0.00</c:formatCode>
                <c:ptCount val="46"/>
                <c:pt idx="0">
                  <c:v>8.1133575176267225</c:v>
                </c:pt>
                <c:pt idx="1">
                  <c:v>7.9513291939776751</c:v>
                </c:pt>
                <c:pt idx="2">
                  <c:v>8.6669615221107392</c:v>
                </c:pt>
                <c:pt idx="3">
                  <c:v>8.5495760183159959</c:v>
                </c:pt>
                <c:pt idx="4">
                  <c:v>8.2771232366621064</c:v>
                </c:pt>
                <c:pt idx="5">
                  <c:v>8.864864440498863</c:v>
                </c:pt>
                <c:pt idx="6">
                  <c:v>8.3349448606738274</c:v>
                </c:pt>
                <c:pt idx="7">
                  <c:v>7.5655329163650533</c:v>
                </c:pt>
                <c:pt idx="8">
                  <c:v>8.1145393319747559</c:v>
                </c:pt>
                <c:pt idx="9">
                  <c:v>7.7558644385794437</c:v>
                </c:pt>
                <c:pt idx="10">
                  <c:v>7.1875214682275308</c:v>
                </c:pt>
                <c:pt idx="11">
                  <c:v>7.809973463482657</c:v>
                </c:pt>
                <c:pt idx="12">
                  <c:v>7.7158401832708616</c:v>
                </c:pt>
                <c:pt idx="13">
                  <c:v>6.5295313671621189</c:v>
                </c:pt>
                <c:pt idx="14">
                  <c:v>6.2515538435596394</c:v>
                </c:pt>
                <c:pt idx="15">
                  <c:v>7.5652678916628178</c:v>
                </c:pt>
                <c:pt idx="16">
                  <c:v>7.7648254113607997</c:v>
                </c:pt>
                <c:pt idx="17">
                  <c:v>8.0977564142275309</c:v>
                </c:pt>
                <c:pt idx="18">
                  <c:v>6.9682798262960981</c:v>
                </c:pt>
                <c:pt idx="19">
                  <c:v>6.4546337898743422</c:v>
                </c:pt>
                <c:pt idx="20">
                  <c:v>7.3055687533008085</c:v>
                </c:pt>
                <c:pt idx="21">
                  <c:v>6.8574415184173869</c:v>
                </c:pt>
                <c:pt idx="22">
                  <c:v>7.5779553210211841</c:v>
                </c:pt>
                <c:pt idx="23">
                  <c:v>6.3727622909266808</c:v>
                </c:pt>
                <c:pt idx="24">
                  <c:v>7.9931436064610866</c:v>
                </c:pt>
                <c:pt idx="25">
                  <c:v>6.9198190737839314</c:v>
                </c:pt>
                <c:pt idx="26">
                  <c:v>6.2855864384384379</c:v>
                </c:pt>
                <c:pt idx="27">
                  <c:v>7.9998376397977387</c:v>
                </c:pt>
                <c:pt idx="28">
                  <c:v>8.7508588091929447</c:v>
                </c:pt>
                <c:pt idx="29">
                  <c:v>6.1464224012638233</c:v>
                </c:pt>
                <c:pt idx="30">
                  <c:v>6.6571643689994211</c:v>
                </c:pt>
                <c:pt idx="31">
                  <c:v>5.6832224836571159</c:v>
                </c:pt>
                <c:pt idx="32">
                  <c:v>7.5024988111101489</c:v>
                </c:pt>
                <c:pt idx="33">
                  <c:v>7.8921509624517965</c:v>
                </c:pt>
                <c:pt idx="34">
                  <c:v>7.9236435350206005</c:v>
                </c:pt>
                <c:pt idx="35">
                  <c:v>7.5167472546966421</c:v>
                </c:pt>
                <c:pt idx="36">
                  <c:v>7.8995045512017477</c:v>
                </c:pt>
                <c:pt idx="37">
                  <c:v>7.0546644354633168</c:v>
                </c:pt>
                <c:pt idx="38">
                  <c:v>6.7569477237030666</c:v>
                </c:pt>
                <c:pt idx="39">
                  <c:v>8.0456495261422507</c:v>
                </c:pt>
                <c:pt idx="40">
                  <c:v>7.5323345270612032</c:v>
                </c:pt>
                <c:pt idx="41">
                  <c:v>6.0256667350195219</c:v>
                </c:pt>
                <c:pt idx="42">
                  <c:v>5.8125023542550815</c:v>
                </c:pt>
                <c:pt idx="43">
                  <c:v>6.2760696460674161</c:v>
                </c:pt>
                <c:pt idx="44">
                  <c:v>6.842949899159664</c:v>
                </c:pt>
                <c:pt idx="45">
                  <c:v>5.6107043624760689</c:v>
                </c:pt>
              </c:numCache>
            </c:numRef>
          </c:yVal>
          <c:smooth val="0"/>
          <c:extLst>
            <c:ext xmlns:c16="http://schemas.microsoft.com/office/drawing/2014/chart" uri="{C3380CC4-5D6E-409C-BE32-E72D297353CC}">
              <c16:uniqueId val="{00000000-C946-4C7D-8FEC-B661570286C6}"/>
            </c:ext>
          </c:extLst>
        </c:ser>
        <c:dLbls>
          <c:showLegendKey val="0"/>
          <c:showVal val="0"/>
          <c:showCatName val="0"/>
          <c:showSerName val="0"/>
          <c:showPercent val="0"/>
          <c:showBubbleSize val="0"/>
        </c:dLbls>
        <c:axId val="448785920"/>
        <c:axId val="448790512"/>
      </c:scatterChart>
      <c:valAx>
        <c:axId val="448785920"/>
        <c:scaling>
          <c:orientation val="minMax"/>
        </c:scaling>
        <c:delete val="0"/>
        <c:axPos val="b"/>
        <c:numFmt formatCode="0" sourceLinked="1"/>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90512"/>
        <c:crosses val="autoZero"/>
        <c:crossBetween val="midCat"/>
      </c:valAx>
      <c:valAx>
        <c:axId val="448790512"/>
        <c:scaling>
          <c:orientation val="minMax"/>
        </c:scaling>
        <c:delete val="0"/>
        <c:axPos val="l"/>
        <c:numFmt formatCode="0.0" sourceLinked="0"/>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85920"/>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0.02547</cdr:x>
      <cdr:y>0.14699</cdr:y>
    </cdr:from>
    <cdr:to>
      <cdr:x>0.11089</cdr:x>
      <cdr:y>0.68866</cdr:y>
    </cdr:to>
    <cdr:sp macro="" textlink="">
      <cdr:nvSpPr>
        <cdr:cNvPr id="2" name="TextBox 1"/>
        <cdr:cNvSpPr txBox="1"/>
      </cdr:nvSpPr>
      <cdr:spPr>
        <a:xfrm xmlns:a="http://schemas.openxmlformats.org/drawingml/2006/main" rot="16200000">
          <a:off x="-419555" y="943590"/>
          <a:ext cx="1485900" cy="40516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a:latin typeface="Arial" panose="020B0604020202020204" pitchFamily="34" charset="0"/>
              <a:cs typeface="Arial" panose="020B0604020202020204" pitchFamily="34" charset="0"/>
            </a:rPr>
            <a:t>Mass (kg)</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TotalTime>
  <Pages>18</Pages>
  <Words>7355</Words>
  <Characters>41927</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17</cp:revision>
  <dcterms:created xsi:type="dcterms:W3CDTF">2021-06-28T17:27:00Z</dcterms:created>
  <dcterms:modified xsi:type="dcterms:W3CDTF">2021-06-28T22:15:00Z</dcterms:modified>
</cp:coreProperties>
</file>