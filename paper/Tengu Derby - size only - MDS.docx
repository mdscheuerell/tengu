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1.xml" ContentType="application/vnd.openxmlformats-officedocument.drawingml.chartshap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FBF31E" w14:textId="77777777" w:rsidR="00A11853" w:rsidRPr="00E10DA2" w:rsidRDefault="00A9582B">
      <w:pPr>
        <w:rPr>
          <w:rFonts w:cstheme="minorHAnsi"/>
          <w:sz w:val="24"/>
          <w:szCs w:val="24"/>
        </w:rPr>
      </w:pPr>
      <w:r w:rsidRPr="00E10DA2">
        <w:rPr>
          <w:rFonts w:cstheme="minorHAnsi"/>
          <w:sz w:val="24"/>
          <w:szCs w:val="24"/>
        </w:rPr>
        <w:t xml:space="preserve">Trends in body size of Puget Sound Chinook salmon: Analysis of data from </w:t>
      </w:r>
      <w:r w:rsidR="00F06CA9" w:rsidRPr="00E10DA2">
        <w:rPr>
          <w:rFonts w:cstheme="minorHAnsi"/>
          <w:sz w:val="24"/>
          <w:szCs w:val="24"/>
        </w:rPr>
        <w:t xml:space="preserve">the </w:t>
      </w:r>
      <w:proofErr w:type="spellStart"/>
      <w:r w:rsidR="00F06CA9" w:rsidRPr="00E10DA2">
        <w:rPr>
          <w:rFonts w:cstheme="minorHAnsi"/>
          <w:sz w:val="24"/>
          <w:szCs w:val="24"/>
        </w:rPr>
        <w:t>Tengu</w:t>
      </w:r>
      <w:proofErr w:type="spellEnd"/>
      <w:r w:rsidR="00F06CA9" w:rsidRPr="00E10DA2">
        <w:rPr>
          <w:rFonts w:cstheme="minorHAnsi"/>
          <w:sz w:val="24"/>
          <w:szCs w:val="24"/>
        </w:rPr>
        <w:t xml:space="preserve"> Derby, </w:t>
      </w:r>
      <w:r w:rsidRPr="00E10DA2">
        <w:rPr>
          <w:rFonts w:cstheme="minorHAnsi"/>
          <w:sz w:val="24"/>
          <w:szCs w:val="24"/>
        </w:rPr>
        <w:t xml:space="preserve">a </w:t>
      </w:r>
      <w:r w:rsidR="00F06CA9" w:rsidRPr="00E10DA2">
        <w:rPr>
          <w:rFonts w:cstheme="minorHAnsi"/>
          <w:sz w:val="24"/>
          <w:szCs w:val="24"/>
        </w:rPr>
        <w:t xml:space="preserve">culturally </w:t>
      </w:r>
      <w:r w:rsidRPr="00E10DA2">
        <w:rPr>
          <w:rFonts w:cstheme="minorHAnsi"/>
          <w:sz w:val="24"/>
          <w:szCs w:val="24"/>
        </w:rPr>
        <w:t xml:space="preserve">unique </w:t>
      </w:r>
      <w:r w:rsidR="00F06CA9" w:rsidRPr="00E10DA2">
        <w:rPr>
          <w:rFonts w:cstheme="minorHAnsi"/>
          <w:sz w:val="24"/>
          <w:szCs w:val="24"/>
        </w:rPr>
        <w:t>fishery</w:t>
      </w:r>
    </w:p>
    <w:p w14:paraId="14AA8152" w14:textId="77777777" w:rsidR="00F06CA9" w:rsidRPr="00E10DA2" w:rsidRDefault="00F06CA9">
      <w:pPr>
        <w:rPr>
          <w:rFonts w:cstheme="minorHAnsi"/>
          <w:sz w:val="24"/>
          <w:szCs w:val="24"/>
        </w:rPr>
      </w:pPr>
    </w:p>
    <w:p w14:paraId="6C2FDBD6" w14:textId="77777777" w:rsidR="00F06CA9" w:rsidRPr="00E10DA2" w:rsidRDefault="00F06CA9">
      <w:pPr>
        <w:rPr>
          <w:rFonts w:cstheme="minorHAnsi"/>
          <w:sz w:val="24"/>
          <w:szCs w:val="24"/>
        </w:rPr>
      </w:pPr>
      <w:r w:rsidRPr="00E10DA2">
        <w:rPr>
          <w:rFonts w:cstheme="minorHAnsi"/>
          <w:sz w:val="24"/>
          <w:szCs w:val="24"/>
        </w:rPr>
        <w:t>Thomas P. Quinn</w:t>
      </w:r>
      <w:r w:rsidR="002E264D" w:rsidRPr="00E10DA2">
        <w:rPr>
          <w:rFonts w:cstheme="minorHAnsi"/>
          <w:sz w:val="24"/>
          <w:szCs w:val="24"/>
        </w:rPr>
        <w:t xml:space="preserve"> </w:t>
      </w:r>
    </w:p>
    <w:p w14:paraId="031191AA" w14:textId="77777777" w:rsidR="00F06CA9" w:rsidRPr="00E10DA2" w:rsidRDefault="00F06CA9">
      <w:pPr>
        <w:rPr>
          <w:rFonts w:cstheme="minorHAnsi"/>
          <w:sz w:val="24"/>
          <w:szCs w:val="24"/>
        </w:rPr>
      </w:pPr>
      <w:r w:rsidRPr="00E10DA2">
        <w:rPr>
          <w:rFonts w:cstheme="minorHAnsi"/>
          <w:sz w:val="24"/>
          <w:szCs w:val="24"/>
        </w:rPr>
        <w:t>School of Aquatic and Fishery Sciences</w:t>
      </w:r>
    </w:p>
    <w:p w14:paraId="540DD00B" w14:textId="77777777" w:rsidR="00F06CA9" w:rsidRPr="00E10DA2" w:rsidRDefault="00F06CA9">
      <w:pPr>
        <w:rPr>
          <w:rFonts w:cstheme="minorHAnsi"/>
          <w:sz w:val="24"/>
          <w:szCs w:val="24"/>
        </w:rPr>
      </w:pPr>
      <w:r w:rsidRPr="00E10DA2">
        <w:rPr>
          <w:rFonts w:cstheme="minorHAnsi"/>
          <w:sz w:val="24"/>
          <w:szCs w:val="24"/>
        </w:rPr>
        <w:t>Box 355020, University of Washington</w:t>
      </w:r>
    </w:p>
    <w:p w14:paraId="30F31310" w14:textId="77777777" w:rsidR="00F06CA9" w:rsidRPr="00E10DA2" w:rsidRDefault="00F06CA9">
      <w:pPr>
        <w:rPr>
          <w:rFonts w:cstheme="minorHAnsi"/>
          <w:sz w:val="24"/>
          <w:szCs w:val="24"/>
        </w:rPr>
      </w:pPr>
      <w:r w:rsidRPr="00E10DA2">
        <w:rPr>
          <w:rFonts w:cstheme="minorHAnsi"/>
          <w:sz w:val="24"/>
          <w:szCs w:val="24"/>
        </w:rPr>
        <w:t>Seattle, WA 98195 USA</w:t>
      </w:r>
    </w:p>
    <w:p w14:paraId="782F07DA" w14:textId="77777777" w:rsidR="00F06CA9" w:rsidRDefault="00F06CA9">
      <w:pPr>
        <w:rPr>
          <w:rFonts w:cstheme="minorHAnsi"/>
          <w:sz w:val="24"/>
          <w:szCs w:val="24"/>
        </w:rPr>
      </w:pPr>
    </w:p>
    <w:p w14:paraId="3F4D3B7E" w14:textId="77777777" w:rsidR="00627FF0" w:rsidRDefault="00627FF0">
      <w:pPr>
        <w:rPr>
          <w:rFonts w:cstheme="minorHAnsi"/>
          <w:sz w:val="24"/>
          <w:szCs w:val="24"/>
        </w:rPr>
      </w:pPr>
      <w:r>
        <w:rPr>
          <w:rFonts w:cstheme="minorHAnsi"/>
          <w:sz w:val="24"/>
          <w:szCs w:val="24"/>
        </w:rPr>
        <w:t>Mark D. Scheuerell</w:t>
      </w:r>
    </w:p>
    <w:p w14:paraId="5725BA20" w14:textId="77777777" w:rsidR="00805CAC" w:rsidRDefault="00805CAC" w:rsidP="00627FF0">
      <w:pPr>
        <w:rPr>
          <w:ins w:id="0" w:author="Mark Scheuerell" w:date="2021-06-28T10:28:00Z"/>
          <w:rFonts w:cstheme="minorHAnsi"/>
          <w:sz w:val="24"/>
          <w:szCs w:val="24"/>
        </w:rPr>
      </w:pPr>
      <w:ins w:id="1" w:author="Mark Scheuerell" w:date="2021-06-28T10:28:00Z">
        <w:r>
          <w:rPr>
            <w:rFonts w:cstheme="minorHAnsi"/>
            <w:sz w:val="24"/>
            <w:szCs w:val="24"/>
          </w:rPr>
          <w:t>U.S. Geological Survey Washington Cooperative Fish and Wildlife Research Unit</w:t>
        </w:r>
      </w:ins>
    </w:p>
    <w:p w14:paraId="10F03003" w14:textId="497CE338" w:rsidR="00627FF0" w:rsidRPr="00E10DA2" w:rsidRDefault="00627FF0" w:rsidP="00627FF0">
      <w:pPr>
        <w:rPr>
          <w:rFonts w:cstheme="minorHAnsi"/>
          <w:sz w:val="24"/>
          <w:szCs w:val="24"/>
        </w:rPr>
      </w:pPr>
      <w:r w:rsidRPr="00E10DA2">
        <w:rPr>
          <w:rFonts w:cstheme="minorHAnsi"/>
          <w:sz w:val="24"/>
          <w:szCs w:val="24"/>
        </w:rPr>
        <w:t>School of Aquatic and Fishery Sciences</w:t>
      </w:r>
    </w:p>
    <w:p w14:paraId="696E9165" w14:textId="77777777" w:rsidR="00627FF0" w:rsidRPr="00E10DA2" w:rsidRDefault="00627FF0" w:rsidP="00627FF0">
      <w:pPr>
        <w:rPr>
          <w:rFonts w:cstheme="minorHAnsi"/>
          <w:sz w:val="24"/>
          <w:szCs w:val="24"/>
        </w:rPr>
      </w:pPr>
      <w:r w:rsidRPr="00E10DA2">
        <w:rPr>
          <w:rFonts w:cstheme="minorHAnsi"/>
          <w:sz w:val="24"/>
          <w:szCs w:val="24"/>
        </w:rPr>
        <w:t>Box 355020, University of Washington</w:t>
      </w:r>
    </w:p>
    <w:p w14:paraId="51CCB345" w14:textId="77777777" w:rsidR="00627FF0" w:rsidRPr="00E10DA2" w:rsidRDefault="00627FF0" w:rsidP="00627FF0">
      <w:pPr>
        <w:rPr>
          <w:rFonts w:cstheme="minorHAnsi"/>
          <w:sz w:val="24"/>
          <w:szCs w:val="24"/>
        </w:rPr>
      </w:pPr>
      <w:r w:rsidRPr="00E10DA2">
        <w:rPr>
          <w:rFonts w:cstheme="minorHAnsi"/>
          <w:sz w:val="24"/>
          <w:szCs w:val="24"/>
        </w:rPr>
        <w:t>Seattle, WA 98195 USA</w:t>
      </w:r>
    </w:p>
    <w:p w14:paraId="35064744" w14:textId="77777777" w:rsidR="00627FF0" w:rsidRPr="00E10DA2" w:rsidRDefault="00627FF0">
      <w:pPr>
        <w:rPr>
          <w:rFonts w:cstheme="minorHAnsi"/>
          <w:sz w:val="24"/>
          <w:szCs w:val="24"/>
        </w:rPr>
      </w:pPr>
    </w:p>
    <w:p w14:paraId="4CE8D671" w14:textId="77777777" w:rsidR="002E264D" w:rsidRPr="00E10DA2" w:rsidRDefault="002E264D">
      <w:pPr>
        <w:rPr>
          <w:rFonts w:cstheme="minorHAnsi"/>
          <w:sz w:val="24"/>
          <w:szCs w:val="24"/>
        </w:rPr>
      </w:pPr>
      <w:r w:rsidRPr="00E10DA2">
        <w:rPr>
          <w:rFonts w:cstheme="minorHAnsi"/>
          <w:sz w:val="24"/>
          <w:szCs w:val="24"/>
        </w:rPr>
        <w:t>[</w:t>
      </w:r>
      <w:r w:rsidR="000324B1">
        <w:rPr>
          <w:rFonts w:cstheme="minorHAnsi"/>
          <w:sz w:val="24"/>
          <w:szCs w:val="24"/>
        </w:rPr>
        <w:t>an</w:t>
      </w:r>
      <w:r w:rsidRPr="00E10DA2">
        <w:rPr>
          <w:rFonts w:cstheme="minorHAnsi"/>
          <w:sz w:val="24"/>
          <w:szCs w:val="24"/>
        </w:rPr>
        <w:t xml:space="preserve">d </w:t>
      </w:r>
      <w:r w:rsidR="000324B1">
        <w:rPr>
          <w:rFonts w:cstheme="minorHAnsi"/>
          <w:sz w:val="24"/>
          <w:szCs w:val="24"/>
        </w:rPr>
        <w:t xml:space="preserve">presumably James, and </w:t>
      </w:r>
      <w:proofErr w:type="spellStart"/>
      <w:r w:rsidRPr="00E10DA2">
        <w:rPr>
          <w:rFonts w:cstheme="minorHAnsi"/>
          <w:sz w:val="24"/>
          <w:szCs w:val="24"/>
        </w:rPr>
        <w:t>Neala</w:t>
      </w:r>
      <w:proofErr w:type="spellEnd"/>
      <w:r w:rsidRPr="00E10DA2">
        <w:rPr>
          <w:rFonts w:cstheme="minorHAnsi"/>
          <w:sz w:val="24"/>
          <w:szCs w:val="24"/>
        </w:rPr>
        <w:t xml:space="preserve"> </w:t>
      </w:r>
      <w:r w:rsidR="000324B1">
        <w:rPr>
          <w:rFonts w:cstheme="minorHAnsi"/>
          <w:sz w:val="24"/>
          <w:szCs w:val="24"/>
        </w:rPr>
        <w:t xml:space="preserve">if she wants, </w:t>
      </w:r>
    </w:p>
    <w:p w14:paraId="1B77859E" w14:textId="77777777" w:rsidR="00F06CA9" w:rsidRPr="00E10DA2" w:rsidRDefault="00F06CA9">
      <w:pPr>
        <w:rPr>
          <w:rFonts w:cstheme="minorHAnsi"/>
          <w:sz w:val="24"/>
          <w:szCs w:val="24"/>
        </w:rPr>
      </w:pPr>
    </w:p>
    <w:p w14:paraId="534DCCB3" w14:textId="77777777" w:rsidR="00F06CA9" w:rsidRPr="00E10DA2" w:rsidRDefault="00F06CA9">
      <w:pPr>
        <w:rPr>
          <w:rFonts w:cstheme="minorHAnsi"/>
          <w:sz w:val="24"/>
          <w:szCs w:val="24"/>
        </w:rPr>
      </w:pPr>
      <w:r w:rsidRPr="00E10DA2">
        <w:rPr>
          <w:rFonts w:cstheme="minorHAnsi"/>
          <w:sz w:val="24"/>
          <w:szCs w:val="24"/>
        </w:rPr>
        <w:t>Keywords:</w:t>
      </w:r>
    </w:p>
    <w:p w14:paraId="6AB2C1BF" w14:textId="77777777" w:rsidR="00F06CA9" w:rsidRPr="00E10DA2" w:rsidRDefault="00F06CA9">
      <w:pPr>
        <w:rPr>
          <w:rFonts w:cstheme="minorHAnsi"/>
          <w:sz w:val="24"/>
          <w:szCs w:val="24"/>
        </w:rPr>
      </w:pPr>
    </w:p>
    <w:p w14:paraId="6FC0F5C4" w14:textId="77777777" w:rsidR="00805CAC" w:rsidRPr="00805CAC" w:rsidRDefault="00805CAC" w:rsidP="00805CAC">
      <w:pPr>
        <w:rPr>
          <w:ins w:id="2" w:author="Mark Scheuerell" w:date="2021-06-28T10:36:00Z"/>
          <w:rFonts w:cstheme="minorHAnsi"/>
          <w:sz w:val="24"/>
          <w:szCs w:val="24"/>
        </w:rPr>
      </w:pPr>
      <w:commentRangeStart w:id="3"/>
      <w:ins w:id="4" w:author="Mark Scheuerell" w:date="2021-06-28T10:36:00Z">
        <w:r w:rsidRPr="00805CAC">
          <w:rPr>
            <w:rFonts w:cstheme="minorHAnsi"/>
            <w:sz w:val="24"/>
            <w:szCs w:val="24"/>
          </w:rPr>
          <w:t xml:space="preserve">This draft manuscript is distributed solely for purposes of scientific peer review. Its content is deliberative and </w:t>
        </w:r>
        <w:proofErr w:type="spellStart"/>
        <w:r w:rsidRPr="00805CAC">
          <w:rPr>
            <w:rFonts w:cstheme="minorHAnsi"/>
            <w:sz w:val="24"/>
            <w:szCs w:val="24"/>
          </w:rPr>
          <w:t>predecisional</w:t>
        </w:r>
        <w:proofErr w:type="spellEnd"/>
        <w:r w:rsidRPr="00805CAC">
          <w:rPr>
            <w:rFonts w:cstheme="minorHAnsi"/>
            <w:sz w:val="24"/>
            <w:szCs w:val="24"/>
          </w:rPr>
          <w:t>, so it must not be disclosed or released by reviewers. Because the manuscript has not yet been approved for publication by the U.S. Geological Survey (USGS), it does not represent any official USGS finding or policy.</w:t>
        </w:r>
      </w:ins>
      <w:commentRangeEnd w:id="3"/>
      <w:ins w:id="5" w:author="Mark Scheuerell" w:date="2021-06-28T10:37:00Z">
        <w:r>
          <w:rPr>
            <w:rStyle w:val="CommentReference"/>
          </w:rPr>
          <w:commentReference w:id="3"/>
        </w:r>
      </w:ins>
    </w:p>
    <w:p w14:paraId="66BFAA9B" w14:textId="5D625536" w:rsidR="00F06CA9" w:rsidRPr="00E10DA2" w:rsidRDefault="00F06CA9" w:rsidP="002E264D">
      <w:pPr>
        <w:spacing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Abstract</w:t>
      </w:r>
    </w:p>
    <w:p w14:paraId="6200DD90" w14:textId="77777777" w:rsidR="00F06CA9" w:rsidRPr="00E10DA2" w:rsidRDefault="009E5812" w:rsidP="002E264D">
      <w:pPr>
        <w:spacing w:line="480" w:lineRule="auto"/>
        <w:rPr>
          <w:rFonts w:cstheme="minorHAnsi"/>
          <w:sz w:val="24"/>
          <w:szCs w:val="24"/>
        </w:rPr>
      </w:pPr>
      <w:r>
        <w:rPr>
          <w:rFonts w:cstheme="minorHAnsi"/>
          <w:sz w:val="24"/>
          <w:szCs w:val="24"/>
        </w:rPr>
        <w:t xml:space="preserve">In Pacific salmon, downward trends in size and abundance have been reported for species and stocks for over forty years, but the patterns are inconsistent among regions </w:t>
      </w:r>
      <w:r w:rsidR="00531B1F">
        <w:rPr>
          <w:rFonts w:cstheme="minorHAnsi"/>
          <w:sz w:val="24"/>
          <w:szCs w:val="24"/>
        </w:rPr>
        <w:t xml:space="preserve">and species, </w:t>
      </w:r>
      <w:r w:rsidR="00D21BDA">
        <w:rPr>
          <w:rFonts w:cstheme="minorHAnsi"/>
          <w:sz w:val="24"/>
          <w:szCs w:val="24"/>
        </w:rPr>
        <w:t>with</w:t>
      </w:r>
      <w:r>
        <w:rPr>
          <w:rFonts w:cstheme="minorHAnsi"/>
          <w:sz w:val="24"/>
          <w:szCs w:val="24"/>
        </w:rPr>
        <w:t xml:space="preserve"> many possible </w:t>
      </w:r>
      <w:r w:rsidR="00D74346">
        <w:rPr>
          <w:rFonts w:cstheme="minorHAnsi"/>
          <w:sz w:val="24"/>
          <w:szCs w:val="24"/>
        </w:rPr>
        <w:t>contributing factors</w:t>
      </w:r>
      <w:r>
        <w:rPr>
          <w:rFonts w:cstheme="minorHAnsi"/>
          <w:sz w:val="24"/>
          <w:szCs w:val="24"/>
        </w:rPr>
        <w:t xml:space="preserve">, including mixed stocks and gear types. </w:t>
      </w:r>
      <w:r w:rsidR="003B12FE">
        <w:rPr>
          <w:rFonts w:cstheme="minorHAnsi"/>
          <w:sz w:val="24"/>
          <w:szCs w:val="24"/>
        </w:rPr>
        <w:t>Here we</w:t>
      </w:r>
      <w:r>
        <w:rPr>
          <w:rFonts w:cstheme="minorHAnsi"/>
          <w:sz w:val="24"/>
          <w:szCs w:val="24"/>
        </w:rPr>
        <w:t xml:space="preserve"> </w:t>
      </w:r>
      <w:r w:rsidR="00114236" w:rsidRPr="00E10DA2">
        <w:rPr>
          <w:rFonts w:cstheme="minorHAnsi"/>
          <w:sz w:val="24"/>
          <w:szCs w:val="24"/>
        </w:rPr>
        <w:t xml:space="preserve">present data on the </w:t>
      </w:r>
      <w:r w:rsidR="00D21BDA">
        <w:rPr>
          <w:rFonts w:cstheme="minorHAnsi"/>
          <w:sz w:val="24"/>
          <w:szCs w:val="24"/>
        </w:rPr>
        <w:t xml:space="preserve">size </w:t>
      </w:r>
      <w:r w:rsidR="00114236" w:rsidRPr="00E10DA2">
        <w:rPr>
          <w:rFonts w:cstheme="minorHAnsi"/>
          <w:sz w:val="24"/>
          <w:szCs w:val="24"/>
        </w:rPr>
        <w:t>of Chinook salmon</w:t>
      </w:r>
      <w:r w:rsidR="003B12FE">
        <w:rPr>
          <w:rFonts w:cstheme="minorHAnsi"/>
          <w:sz w:val="24"/>
          <w:szCs w:val="24"/>
        </w:rPr>
        <w:t xml:space="preserve">, </w:t>
      </w:r>
      <w:r w:rsidR="003B12FE" w:rsidRPr="003B12FE">
        <w:rPr>
          <w:rFonts w:cstheme="minorHAnsi"/>
          <w:i/>
          <w:sz w:val="24"/>
          <w:szCs w:val="24"/>
        </w:rPr>
        <w:t>Oncorhynchus tshawytscha</w:t>
      </w:r>
      <w:r w:rsidR="003B12FE">
        <w:rPr>
          <w:rFonts w:cstheme="minorHAnsi"/>
          <w:sz w:val="24"/>
          <w:szCs w:val="24"/>
        </w:rPr>
        <w:t>,</w:t>
      </w:r>
      <w:r w:rsidR="00114236" w:rsidRPr="00E10DA2">
        <w:rPr>
          <w:rFonts w:cstheme="minorHAnsi"/>
          <w:sz w:val="24"/>
          <w:szCs w:val="24"/>
        </w:rPr>
        <w:t xml:space="preserve"> </w:t>
      </w:r>
      <w:r w:rsidR="00236269" w:rsidRPr="00E10DA2">
        <w:rPr>
          <w:rFonts w:cstheme="minorHAnsi"/>
          <w:sz w:val="24"/>
          <w:szCs w:val="24"/>
        </w:rPr>
        <w:t xml:space="preserve">caught in the winter </w:t>
      </w:r>
      <w:r w:rsidR="00531B1F">
        <w:rPr>
          <w:rFonts w:cstheme="minorHAnsi"/>
          <w:sz w:val="24"/>
          <w:szCs w:val="24"/>
        </w:rPr>
        <w:t xml:space="preserve">from 1946 to 2019 </w:t>
      </w:r>
      <w:r w:rsidR="00236269" w:rsidRPr="00E10DA2">
        <w:rPr>
          <w:rFonts w:cstheme="minorHAnsi"/>
          <w:sz w:val="24"/>
          <w:szCs w:val="24"/>
        </w:rPr>
        <w:t>in central Puget Sound, Washington by participants in th</w:t>
      </w:r>
      <w:r>
        <w:rPr>
          <w:rFonts w:cstheme="minorHAnsi"/>
          <w:sz w:val="24"/>
          <w:szCs w:val="24"/>
        </w:rPr>
        <w:t xml:space="preserve">e </w:t>
      </w:r>
      <w:proofErr w:type="spellStart"/>
      <w:r>
        <w:rPr>
          <w:rFonts w:cstheme="minorHAnsi"/>
          <w:sz w:val="24"/>
          <w:szCs w:val="24"/>
        </w:rPr>
        <w:t>Tengu</w:t>
      </w:r>
      <w:proofErr w:type="spellEnd"/>
      <w:r>
        <w:rPr>
          <w:rFonts w:cstheme="minorHAnsi"/>
          <w:sz w:val="24"/>
          <w:szCs w:val="24"/>
        </w:rPr>
        <w:t xml:space="preserve"> Derby</w:t>
      </w:r>
      <w:r w:rsidR="00D21BDA">
        <w:rPr>
          <w:rFonts w:cstheme="minorHAnsi"/>
          <w:sz w:val="24"/>
          <w:szCs w:val="24"/>
        </w:rPr>
        <w:t>. In this</w:t>
      </w:r>
      <w:r w:rsidR="00236269" w:rsidRPr="00E10DA2">
        <w:rPr>
          <w:rFonts w:cstheme="minorHAnsi"/>
          <w:sz w:val="24"/>
          <w:szCs w:val="24"/>
        </w:rPr>
        <w:t xml:space="preserve"> </w:t>
      </w:r>
      <w:r>
        <w:rPr>
          <w:rFonts w:cstheme="minorHAnsi"/>
          <w:sz w:val="24"/>
          <w:szCs w:val="24"/>
        </w:rPr>
        <w:t xml:space="preserve">annual recreational fishing competition </w:t>
      </w:r>
      <w:r w:rsidR="00236269" w:rsidRPr="00E10DA2">
        <w:rPr>
          <w:rFonts w:cstheme="minorHAnsi"/>
          <w:sz w:val="24"/>
          <w:szCs w:val="24"/>
        </w:rPr>
        <w:t xml:space="preserve">established by </w:t>
      </w:r>
      <w:proofErr w:type="gramStart"/>
      <w:r w:rsidR="00236269" w:rsidRPr="00E10DA2">
        <w:rPr>
          <w:rFonts w:cstheme="minorHAnsi"/>
          <w:sz w:val="24"/>
          <w:szCs w:val="24"/>
        </w:rPr>
        <w:t>Japanese-Americans</w:t>
      </w:r>
      <w:proofErr w:type="gramEnd"/>
      <w:r w:rsidR="00236269" w:rsidRPr="00E10DA2">
        <w:rPr>
          <w:rFonts w:cstheme="minorHAnsi"/>
          <w:sz w:val="24"/>
          <w:szCs w:val="24"/>
        </w:rPr>
        <w:t xml:space="preserve"> </w:t>
      </w:r>
      <w:r>
        <w:rPr>
          <w:rFonts w:cstheme="minorHAnsi"/>
          <w:sz w:val="24"/>
          <w:szCs w:val="24"/>
        </w:rPr>
        <w:t xml:space="preserve">immediately </w:t>
      </w:r>
      <w:r w:rsidR="00236269" w:rsidRPr="00E10DA2">
        <w:rPr>
          <w:rFonts w:cstheme="minorHAnsi"/>
          <w:sz w:val="24"/>
          <w:szCs w:val="24"/>
        </w:rPr>
        <w:t xml:space="preserve">after </w:t>
      </w:r>
      <w:r>
        <w:rPr>
          <w:rFonts w:cstheme="minorHAnsi"/>
          <w:sz w:val="24"/>
          <w:szCs w:val="24"/>
        </w:rPr>
        <w:t xml:space="preserve">release from internment camps at </w:t>
      </w:r>
      <w:r w:rsidR="00236269" w:rsidRPr="00E10DA2">
        <w:rPr>
          <w:rFonts w:cstheme="minorHAnsi"/>
          <w:sz w:val="24"/>
          <w:szCs w:val="24"/>
        </w:rPr>
        <w:t>the end of World War II</w:t>
      </w:r>
      <w:r w:rsidR="00D21BDA">
        <w:rPr>
          <w:rFonts w:cstheme="minorHAnsi"/>
          <w:sz w:val="24"/>
          <w:szCs w:val="24"/>
        </w:rPr>
        <w:t>, p</w:t>
      </w:r>
      <w:r>
        <w:rPr>
          <w:rFonts w:cstheme="minorHAnsi"/>
          <w:sz w:val="24"/>
          <w:szCs w:val="24"/>
        </w:rPr>
        <w:t xml:space="preserve">articipants </w:t>
      </w:r>
      <w:r w:rsidR="00236269" w:rsidRPr="00E10DA2">
        <w:rPr>
          <w:rFonts w:cstheme="minorHAnsi"/>
          <w:sz w:val="24"/>
          <w:szCs w:val="24"/>
        </w:rPr>
        <w:t>follow strict gear</w:t>
      </w:r>
      <w:r w:rsidR="00531B1F">
        <w:rPr>
          <w:rFonts w:cstheme="minorHAnsi"/>
          <w:sz w:val="24"/>
          <w:szCs w:val="24"/>
        </w:rPr>
        <w:t>, area,</w:t>
      </w:r>
      <w:r w:rsidR="00236269" w:rsidRPr="00E10DA2">
        <w:rPr>
          <w:rFonts w:cstheme="minorHAnsi"/>
          <w:sz w:val="24"/>
          <w:szCs w:val="24"/>
        </w:rPr>
        <w:t xml:space="preserve"> and methods regulations, </w:t>
      </w:r>
      <w:r w:rsidR="009D3592" w:rsidRPr="00E10DA2">
        <w:rPr>
          <w:rFonts w:cstheme="minorHAnsi"/>
          <w:sz w:val="24"/>
          <w:szCs w:val="24"/>
        </w:rPr>
        <w:t xml:space="preserve">and catch almost exclusively salmon </w:t>
      </w:r>
      <w:r w:rsidR="00D74346">
        <w:rPr>
          <w:rFonts w:cstheme="minorHAnsi"/>
          <w:sz w:val="24"/>
          <w:szCs w:val="24"/>
        </w:rPr>
        <w:t xml:space="preserve">originating </w:t>
      </w:r>
      <w:r w:rsidR="009D3592" w:rsidRPr="00E10DA2">
        <w:rPr>
          <w:rFonts w:cstheme="minorHAnsi"/>
          <w:sz w:val="24"/>
          <w:szCs w:val="24"/>
        </w:rPr>
        <w:t>from Puget Sound</w:t>
      </w:r>
      <w:r w:rsidR="00236269" w:rsidRPr="00E10DA2">
        <w:rPr>
          <w:rFonts w:cstheme="minorHAnsi"/>
          <w:sz w:val="24"/>
          <w:szCs w:val="24"/>
        </w:rPr>
        <w:t xml:space="preserve">. </w:t>
      </w:r>
      <w:r w:rsidR="00D74346">
        <w:rPr>
          <w:rFonts w:cstheme="minorHAnsi"/>
          <w:sz w:val="24"/>
          <w:szCs w:val="24"/>
        </w:rPr>
        <w:t>R</w:t>
      </w:r>
      <w:r>
        <w:rPr>
          <w:rFonts w:cstheme="minorHAnsi"/>
          <w:sz w:val="24"/>
          <w:szCs w:val="24"/>
        </w:rPr>
        <w:t>ecords</w:t>
      </w:r>
      <w:r w:rsidR="00D74346">
        <w:rPr>
          <w:rFonts w:cstheme="minorHAnsi"/>
          <w:sz w:val="24"/>
          <w:szCs w:val="24"/>
        </w:rPr>
        <w:t xml:space="preserve"> </w:t>
      </w:r>
      <w:r>
        <w:rPr>
          <w:rFonts w:cstheme="minorHAnsi"/>
          <w:sz w:val="24"/>
          <w:szCs w:val="24"/>
        </w:rPr>
        <w:t>reveal</w:t>
      </w:r>
      <w:r w:rsidR="00531B1F">
        <w:rPr>
          <w:rFonts w:cstheme="minorHAnsi"/>
          <w:sz w:val="24"/>
          <w:szCs w:val="24"/>
        </w:rPr>
        <w:t>ed</w:t>
      </w:r>
      <w:r w:rsidR="00D74346">
        <w:rPr>
          <w:rFonts w:cstheme="minorHAnsi"/>
          <w:sz w:val="24"/>
          <w:szCs w:val="24"/>
        </w:rPr>
        <w:t xml:space="preserve"> several shifts in size </w:t>
      </w:r>
      <w:r w:rsidR="003B12FE">
        <w:rPr>
          <w:rFonts w:cstheme="minorHAnsi"/>
          <w:sz w:val="24"/>
          <w:szCs w:val="24"/>
        </w:rPr>
        <w:t xml:space="preserve">(metrics were the total number &gt; 10 pounds (= 4.55 kg) and &gt; 5 pounds (= 2.27 kg) and the average mass of the 5 largest fish caught each year) </w:t>
      </w:r>
      <w:r w:rsidR="009211D0">
        <w:rPr>
          <w:rFonts w:cstheme="minorHAnsi"/>
          <w:sz w:val="24"/>
          <w:szCs w:val="24"/>
        </w:rPr>
        <w:t>over the decades, including a d</w:t>
      </w:r>
      <w:r w:rsidR="00D74346">
        <w:rPr>
          <w:rFonts w:cstheme="minorHAnsi"/>
          <w:sz w:val="24"/>
          <w:szCs w:val="24"/>
        </w:rPr>
        <w:t xml:space="preserve">ecline in </w:t>
      </w:r>
      <w:r w:rsidR="009211D0">
        <w:rPr>
          <w:rFonts w:cstheme="minorHAnsi"/>
          <w:sz w:val="24"/>
          <w:szCs w:val="24"/>
        </w:rPr>
        <w:t>the most recent period</w:t>
      </w:r>
      <w:r w:rsidR="00531B1F">
        <w:rPr>
          <w:rFonts w:cstheme="minorHAnsi"/>
          <w:sz w:val="24"/>
          <w:szCs w:val="24"/>
        </w:rPr>
        <w:t>. These salmon, displaying a form of differential migration</w:t>
      </w:r>
      <w:r w:rsidR="00D21BDA">
        <w:rPr>
          <w:rFonts w:cstheme="minorHAnsi"/>
          <w:sz w:val="24"/>
          <w:szCs w:val="24"/>
        </w:rPr>
        <w:t xml:space="preserve"> by remaining in Puget Sound rather than migrating to the ocean coast</w:t>
      </w:r>
      <w:r w:rsidR="00D74346">
        <w:rPr>
          <w:rFonts w:cstheme="minorHAnsi"/>
          <w:sz w:val="24"/>
          <w:szCs w:val="24"/>
        </w:rPr>
        <w:t xml:space="preserve">, </w:t>
      </w:r>
      <w:r w:rsidR="00531B1F">
        <w:rPr>
          <w:rFonts w:cstheme="minorHAnsi"/>
          <w:sz w:val="24"/>
          <w:szCs w:val="24"/>
        </w:rPr>
        <w:t xml:space="preserve">showed different trajectories compared with </w:t>
      </w:r>
      <w:r w:rsidR="009211D0">
        <w:rPr>
          <w:rFonts w:cstheme="minorHAnsi"/>
          <w:sz w:val="24"/>
          <w:szCs w:val="24"/>
        </w:rPr>
        <w:t xml:space="preserve">size </w:t>
      </w:r>
      <w:r w:rsidR="005D7F29">
        <w:rPr>
          <w:rFonts w:cstheme="minorHAnsi"/>
          <w:sz w:val="24"/>
          <w:szCs w:val="24"/>
        </w:rPr>
        <w:t xml:space="preserve">trends </w:t>
      </w:r>
      <w:r w:rsidR="009211D0">
        <w:rPr>
          <w:rFonts w:cstheme="minorHAnsi"/>
          <w:sz w:val="24"/>
          <w:szCs w:val="24"/>
        </w:rPr>
        <w:t>of</w:t>
      </w:r>
      <w:r w:rsidR="00531B1F">
        <w:rPr>
          <w:rFonts w:cstheme="minorHAnsi"/>
          <w:sz w:val="24"/>
          <w:szCs w:val="24"/>
        </w:rPr>
        <w:t xml:space="preserve"> Puget Sound Chinook salmon a</w:t>
      </w:r>
      <w:r w:rsidR="00D21BDA">
        <w:rPr>
          <w:rFonts w:cstheme="minorHAnsi"/>
          <w:sz w:val="24"/>
          <w:szCs w:val="24"/>
        </w:rPr>
        <w:t>s a whole</w:t>
      </w:r>
      <w:r w:rsidR="00531B1F">
        <w:rPr>
          <w:rFonts w:cstheme="minorHAnsi"/>
          <w:sz w:val="24"/>
          <w:szCs w:val="24"/>
        </w:rPr>
        <w:t xml:space="preserve">.  </w:t>
      </w:r>
    </w:p>
    <w:p w14:paraId="5640D4AC" w14:textId="77777777" w:rsidR="00F06CA9" w:rsidRPr="00E10DA2" w:rsidRDefault="00F06CA9" w:rsidP="002E264D">
      <w:pPr>
        <w:spacing w:after="0" w:line="480" w:lineRule="auto"/>
        <w:rPr>
          <w:rFonts w:cstheme="minorHAnsi"/>
          <w:sz w:val="24"/>
          <w:szCs w:val="24"/>
        </w:rPr>
      </w:pPr>
      <w:r w:rsidRPr="00E10DA2">
        <w:rPr>
          <w:rFonts w:cstheme="minorHAnsi"/>
          <w:sz w:val="24"/>
          <w:szCs w:val="24"/>
        </w:rPr>
        <w:br w:type="column"/>
      </w:r>
      <w:r w:rsidRPr="00E10DA2">
        <w:rPr>
          <w:rFonts w:cstheme="minorHAnsi"/>
          <w:sz w:val="24"/>
          <w:szCs w:val="24"/>
        </w:rPr>
        <w:lastRenderedPageBreak/>
        <w:t>Introduction</w:t>
      </w:r>
    </w:p>
    <w:p w14:paraId="102BB1E3" w14:textId="77777777" w:rsidR="00F06CA9" w:rsidRPr="00E10DA2" w:rsidRDefault="00B77F1B" w:rsidP="00175A04">
      <w:pPr>
        <w:spacing w:after="0" w:line="480" w:lineRule="auto"/>
        <w:rPr>
          <w:rFonts w:cstheme="minorHAnsi"/>
          <w:sz w:val="24"/>
          <w:szCs w:val="24"/>
        </w:rPr>
      </w:pPr>
      <w:r w:rsidRPr="00E10DA2">
        <w:rPr>
          <w:rFonts w:cstheme="minorHAnsi"/>
          <w:sz w:val="24"/>
          <w:szCs w:val="24"/>
        </w:rPr>
        <w:tab/>
      </w:r>
      <w:r w:rsidR="004427F1">
        <w:rPr>
          <w:rFonts w:cstheme="minorHAnsi"/>
          <w:sz w:val="24"/>
          <w:szCs w:val="24"/>
        </w:rPr>
        <w:t>L</w:t>
      </w:r>
      <w:r w:rsidR="00FE07F4">
        <w:rPr>
          <w:rFonts w:cstheme="minorHAnsi"/>
          <w:sz w:val="24"/>
          <w:szCs w:val="24"/>
        </w:rPr>
        <w:t>ong-term trends in size and age at maturity of fishes have been the subject of interest for many decades, as they may reflect natural changes in environmental conditions</w:t>
      </w:r>
      <w:r w:rsidR="0028312E">
        <w:rPr>
          <w:rFonts w:cstheme="minorHAnsi"/>
          <w:sz w:val="24"/>
          <w:szCs w:val="24"/>
        </w:rPr>
        <w:t xml:space="preserve"> </w:t>
      </w:r>
      <w:r w:rsidR="0028312E">
        <w:rPr>
          <w:rFonts w:cstheme="minorHAnsi"/>
          <w:sz w:val="24"/>
          <w:szCs w:val="24"/>
        </w:rPr>
        <w:fldChar w:fldCharType="begin"/>
      </w:r>
      <w:r w:rsidR="0028312E">
        <w:rPr>
          <w:rFonts w:cstheme="minorHAnsi"/>
          <w:sz w:val="24"/>
          <w:szCs w:val="24"/>
        </w:rPr>
        <w:instrText xml:space="preserve"> ADDIN EN.CITE &lt;EndNote&gt;&lt;Cite&gt;&lt;Author&gt;Cox&lt;/Author&gt;&lt;Year&gt;1997&lt;/Year&gt;&lt;RecNum&gt;2230&lt;/RecNum&gt;&lt;DisplayText&gt;(Cox and Hinch 1997)&lt;/DisplayText&gt;&lt;record&gt;&lt;rec-number&gt;2230&lt;/rec-number&gt;&lt;foreign-keys&gt;&lt;key app="EN" db-id="pa2rd55p5t29rkezf59x9asssx9epef0ese0"&gt;2230&lt;/key&gt;&lt;/foreign-keys&gt;&lt;ref-type name="Journal Article"&gt;17&lt;/ref-type&gt;&lt;contributors&gt;&lt;authors&gt;&lt;author&gt;Cox, S P&lt;/author&gt;&lt;author&gt;Hinch, S G&lt;/author&gt;&lt;/authors&gt;&lt;/contributors&gt;&lt;titles&gt;&lt;title&gt;&lt;style face="normal" font="default" size="100%"&gt;Changes in size at maturity of Fraser River sockeye salmon (&lt;/style&gt;&lt;style face="italic" font="default" size="100%"&gt;Oncorhynchus nerka&lt;/style&gt;&lt;style face="normal" font="default" size="100%"&gt;) (1952-1993) and associations with temperature&lt;/style&gt;&lt;/title&gt;&lt;secondary-title&gt;Canadian Journal of Fisheries and Aquatic Sciences&lt;/secondary-title&gt;&lt;/titles&gt;&lt;periodical&gt;&lt;full-title&gt;Canadian Journal of Fisheries and Aquatic Sciences&lt;/full-title&gt;&lt;/periodical&gt;&lt;pages&gt;1159-1165&lt;/pages&gt;&lt;volume&gt;54&lt;/volume&gt;&lt;dates&gt;&lt;year&gt;1997&lt;/year&gt;&lt;/dates&gt;&lt;label&gt;age and life history feeding at sea&lt;/label&gt;&lt;urls&gt;&lt;/urls&gt;&lt;/record&gt;&lt;/Cite&gt;&lt;/EndNote&gt;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7" w:tooltip="Cox, 1997 #2230" w:history="1">
        <w:r w:rsidR="00327E20">
          <w:rPr>
            <w:rFonts w:cstheme="minorHAnsi"/>
            <w:noProof/>
            <w:sz w:val="24"/>
            <w:szCs w:val="24"/>
          </w:rPr>
          <w:t>Cox and Hinch 1997</w:t>
        </w:r>
      </w:hyperlink>
      <w:r w:rsidR="0028312E">
        <w:rPr>
          <w:rFonts w:cstheme="minorHAnsi"/>
          <w:noProof/>
          <w:sz w:val="24"/>
          <w:szCs w:val="24"/>
        </w:rPr>
        <w:t>)</w:t>
      </w:r>
      <w:r w:rsidR="0028312E">
        <w:rPr>
          <w:rFonts w:cstheme="minorHAnsi"/>
          <w:sz w:val="24"/>
          <w:szCs w:val="24"/>
        </w:rPr>
        <w:fldChar w:fldCharType="end"/>
      </w:r>
      <w:r w:rsidR="0028312E">
        <w:rPr>
          <w:rFonts w:cstheme="minorHAnsi"/>
          <w:sz w:val="24"/>
          <w:szCs w:val="24"/>
        </w:rPr>
        <w:t xml:space="preserve">, density dependence </w:t>
      </w:r>
      <w:r w:rsidR="0028312E">
        <w:rPr>
          <w:rFonts w:cstheme="minorHAnsi"/>
          <w:sz w:val="24"/>
          <w:szCs w:val="24"/>
        </w:rPr>
        <w:fldChar w:fldCharType="begin"/>
      </w:r>
      <w:r w:rsidR="0028312E">
        <w:rPr>
          <w:rFonts w:cstheme="minorHAnsi"/>
          <w:sz w:val="24"/>
          <w:szCs w:val="24"/>
        </w:rPr>
        <w:instrText xml:space="preserve"> ADDIN EN.CITE &lt;EndNote&gt;&lt;Cite&gt;&lt;Author&gt;Pyper&lt;/Author&gt;&lt;Year&gt;1999&lt;/Year&gt;&lt;RecNum&gt;2315&lt;/RecNum&gt;&lt;DisplayText&gt;(Pyper and Peterman 1999)&lt;/DisplayText&gt;&lt;record&gt;&lt;rec-number&gt;2315&lt;/rec-number&gt;&lt;foreign-keys&gt;&lt;key app="EN" db-id="pa2rd55p5t29rkezf59x9asssx9epef0ese0"&gt;2315&lt;/key&gt;&lt;/foreign-keys&gt;&lt;ref-type name="Journal Article"&gt;17&lt;/ref-type&gt;&lt;contributors&gt;&lt;authors&gt;&lt;author&gt;Pyper, B J&lt;/author&gt;&lt;author&gt;Peterman, R M&lt;/author&gt;&lt;/authors&gt;&lt;/contributors&gt;&lt;titles&gt;&lt;title&gt;&lt;style face="normal" font="default" size="100%"&gt;Relationship among adult body length, abundance, and ocean temperature for British Columbia and Alaska sockeye salmon (&lt;/style&gt;&lt;style face="italic" font="default" size="100%"&gt;Oncorhynchus nerka&lt;/style&gt;&lt;style face="normal" font="default" size="100%"&gt;), 1967-1997&lt;/style&gt;&lt;/title&gt;&lt;secondary-title&gt;Canadian Journal of Fisheries and Aquatic Sciences&lt;/secondary-title&gt;&lt;/titles&gt;&lt;periodical&gt;&lt;full-title&gt;Canadian Journal of Fisheries and Aquatic Sciences&lt;/full-title&gt;&lt;/periodical&gt;&lt;pages&gt;1716-1720&lt;/pages&gt;&lt;volume&gt;56&lt;/volume&gt;&lt;keywords&gt;&lt;keyword&gt;growth, marine&lt;/keyword&gt;&lt;/keywords&gt;&lt;dates&gt;&lt;year&gt;1999&lt;/year&gt;&lt;/dates&gt;&lt;label&gt;feeding at sea, age and life history&lt;/label&gt;&lt;urls&gt;&lt;/urls&gt;&lt;/record&gt;&lt;/Cite&gt;&lt;/EndNote&gt;</w:instrText>
      </w:r>
      <w:r w:rsidR="0028312E">
        <w:rPr>
          <w:rFonts w:cstheme="minorHAnsi"/>
          <w:sz w:val="24"/>
          <w:szCs w:val="24"/>
        </w:rPr>
        <w:fldChar w:fldCharType="separate"/>
      </w:r>
      <w:r w:rsidR="0028312E">
        <w:rPr>
          <w:rFonts w:cstheme="minorHAnsi"/>
          <w:noProof/>
          <w:sz w:val="24"/>
          <w:szCs w:val="24"/>
        </w:rPr>
        <w:t>(</w:t>
      </w:r>
      <w:hyperlink w:anchor="_ENREF_18" w:tooltip="Pyper, 1999 #2315" w:history="1">
        <w:r w:rsidR="00327E20">
          <w:rPr>
            <w:rFonts w:cstheme="minorHAnsi"/>
            <w:noProof/>
            <w:sz w:val="24"/>
            <w:szCs w:val="24"/>
          </w:rPr>
          <w:t>Pyper and Peterman 1999</w:t>
        </w:r>
      </w:hyperlink>
      <w:r w:rsidR="0028312E">
        <w:rPr>
          <w:rFonts w:cstheme="minorHAnsi"/>
          <w:noProof/>
          <w:sz w:val="24"/>
          <w:szCs w:val="24"/>
        </w:rPr>
        <w:t>)</w:t>
      </w:r>
      <w:r w:rsidR="0028312E">
        <w:rPr>
          <w:rFonts w:cstheme="minorHAnsi"/>
          <w:sz w:val="24"/>
          <w:szCs w:val="24"/>
        </w:rPr>
        <w:fldChar w:fldCharType="end"/>
      </w:r>
      <w:r w:rsidR="00FE07F4">
        <w:rPr>
          <w:rFonts w:cstheme="minorHAnsi"/>
          <w:sz w:val="24"/>
          <w:szCs w:val="24"/>
        </w:rPr>
        <w:t xml:space="preserve">, fishery management </w:t>
      </w:r>
      <w:r w:rsidR="00FE07F4">
        <w:rPr>
          <w:rFonts w:cstheme="minorHAnsi"/>
          <w:sz w:val="24"/>
          <w:szCs w:val="24"/>
        </w:rPr>
        <w:fldChar w:fldCharType="begin"/>
      </w:r>
      <w:r w:rsidR="00FE07F4">
        <w:rPr>
          <w:rFonts w:cstheme="minorHAnsi"/>
          <w:sz w:val="24"/>
          <w:szCs w:val="24"/>
        </w:rPr>
        <w:instrText xml:space="preserve"> ADDIN EN.CITE &lt;EndNote&gt;&lt;Cite&gt;&lt;Author&gt;Richards&lt;/Author&gt;&lt;Year&gt;1999&lt;/Year&gt;&lt;RecNum&gt;4126&lt;/RecNum&gt;&lt;DisplayText&gt;(Richards and Rago 1999)&lt;/DisplayText&gt;&lt;record&gt;&lt;rec-number&gt;4126&lt;/rec-number&gt;&lt;foreign-keys&gt;&lt;key app="EN" db-id="pa2rd55p5t29rkezf59x9asssx9epef0ese0"&gt;4126&lt;/key&gt;&lt;/foreign-keys&gt;&lt;ref-type name="Journal Article"&gt;17&lt;/ref-type&gt;&lt;contributors&gt;&lt;authors&gt;&lt;author&gt;Richards, R A&lt;/author&gt;&lt;author&gt;Rago, P J&lt;/author&gt;&lt;/authors&gt;&lt;/contributors&gt;&lt;titles&gt;&lt;title&gt;A case history of effective fishery management: Chesapeake Bay striped bass&lt;/title&gt;&lt;secondary-title&gt;North American Journal of Fisheries Management&lt;/secondary-title&gt;&lt;/titles&gt;&lt;periodical&gt;&lt;full-title&gt;North American Journal of Fisheries Management&lt;/full-title&gt;&lt;/periodical&gt;&lt;pages&gt;356-375&lt;/pages&gt;&lt;volume&gt;19&lt;/volume&gt;&lt;dates&gt;&lt;year&gt;1999&lt;/year&gt;&lt;/dates&gt;&lt;label&gt;fishery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22" w:tooltip="Richards, 1999 #4126" w:history="1">
        <w:r w:rsidR="00327E20">
          <w:rPr>
            <w:rFonts w:cstheme="minorHAnsi"/>
            <w:noProof/>
            <w:sz w:val="24"/>
            <w:szCs w:val="24"/>
          </w:rPr>
          <w:t>Richards and Rago 1999</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lift history adaptation as part of fishery induced evolution </w:t>
      </w:r>
      <w:r w:rsidR="00FE07F4">
        <w:rPr>
          <w:rFonts w:cstheme="minorHAnsi"/>
          <w:sz w:val="24"/>
          <w:szCs w:val="24"/>
        </w:rPr>
        <w:fldChar w:fldCharType="begin"/>
      </w:r>
      <w:r w:rsidR="00FE07F4">
        <w:rPr>
          <w:rFonts w:cstheme="minorHAnsi"/>
          <w:sz w:val="24"/>
          <w:szCs w:val="24"/>
        </w:rPr>
        <w:instrText xml:space="preserve"> ADDIN EN.CITE &lt;EndNote&gt;&lt;Cite&gt;&lt;Author&gt;Swain&lt;/Author&gt;&lt;Year&gt;2007&lt;/Year&gt;&lt;RecNum&gt;6600&lt;/RecNum&gt;&lt;DisplayText&gt;(Swain et al. 2007)&lt;/DisplayText&gt;&lt;record&gt;&lt;rec-number&gt;6600&lt;/rec-number&gt;&lt;foreign-keys&gt;&lt;key app="EN" db-id="pa2rd55p5t29rkezf59x9asssx9epef0ese0"&gt;6600&lt;/key&gt;&lt;/foreign-keys&gt;&lt;ref-type name="Journal Article"&gt;17&lt;/ref-type&gt;&lt;contributors&gt;&lt;authors&gt;&lt;author&gt;Swain, D P&lt;/author&gt;&lt;author&gt;Sinclair, A F&lt;/author&gt;&lt;author&gt;Hanson, J M&lt;/author&gt;&lt;/authors&gt;&lt;/contributors&gt;&lt;titles&gt;&lt;title&gt;Evolutionary response to size-selective mortality in an exploited fish population&lt;/title&gt;&lt;secondary-title&gt;Proceedings of the Royal Society B&lt;/secondary-title&gt;&lt;/titles&gt;&lt;periodical&gt;&lt;full-title&gt;Proceedings of the Royal Society B&lt;/full-title&gt;&lt;/periodical&gt;&lt;pages&gt;1015-1022&lt;/pages&gt;&lt;volume&gt;274&lt;/volume&gt;&lt;dates&gt;&lt;year&gt;2007&lt;/year&gt;&lt;/dates&gt;&lt;label&gt;fishery selection&lt;/label&gt;&lt;urls&gt;&lt;/urls&gt;&lt;/record&gt;&lt;/Cite&gt;&lt;/EndNote&gt;</w:instrText>
      </w:r>
      <w:r w:rsidR="00FE07F4">
        <w:rPr>
          <w:rFonts w:cstheme="minorHAnsi"/>
          <w:sz w:val="24"/>
          <w:szCs w:val="24"/>
        </w:rPr>
        <w:fldChar w:fldCharType="separate"/>
      </w:r>
      <w:r w:rsidR="00FE07F4">
        <w:rPr>
          <w:rFonts w:cstheme="minorHAnsi"/>
          <w:noProof/>
          <w:sz w:val="24"/>
          <w:szCs w:val="24"/>
        </w:rPr>
        <w:t>(</w:t>
      </w:r>
      <w:hyperlink w:anchor="_ENREF_30" w:tooltip="Swain, 2007 #6600" w:history="1">
        <w:r w:rsidR="00327E20">
          <w:rPr>
            <w:rFonts w:cstheme="minorHAnsi"/>
            <w:noProof/>
            <w:sz w:val="24"/>
            <w:szCs w:val="24"/>
          </w:rPr>
          <w:t>Swain et al. 2007</w:t>
        </w:r>
      </w:hyperlink>
      <w:r w:rsidR="00FE07F4">
        <w:rPr>
          <w:rFonts w:cstheme="minorHAnsi"/>
          <w:noProof/>
          <w:sz w:val="24"/>
          <w:szCs w:val="24"/>
        </w:rPr>
        <w:t>)</w:t>
      </w:r>
      <w:r w:rsidR="00FE07F4">
        <w:rPr>
          <w:rFonts w:cstheme="minorHAnsi"/>
          <w:sz w:val="24"/>
          <w:szCs w:val="24"/>
        </w:rPr>
        <w:fldChar w:fldCharType="end"/>
      </w:r>
      <w:r w:rsidR="00FE07F4">
        <w:rPr>
          <w:rFonts w:cstheme="minorHAnsi"/>
          <w:sz w:val="24"/>
          <w:szCs w:val="24"/>
        </w:rPr>
        <w:t xml:space="preserve">, and other processes. </w:t>
      </w:r>
      <w:r w:rsidR="00E10DA2">
        <w:rPr>
          <w:rFonts w:cstheme="minorHAnsi"/>
          <w:sz w:val="24"/>
          <w:szCs w:val="24"/>
        </w:rPr>
        <w:t xml:space="preserve">For </w:t>
      </w:r>
      <w:r w:rsidR="0028312E">
        <w:rPr>
          <w:rFonts w:cstheme="minorHAnsi"/>
          <w:sz w:val="24"/>
          <w:szCs w:val="24"/>
        </w:rPr>
        <w:t xml:space="preserve">example, </w:t>
      </w:r>
      <w:r w:rsidRPr="00E10DA2">
        <w:rPr>
          <w:rFonts w:cstheme="minorHAnsi"/>
          <w:sz w:val="24"/>
          <w:szCs w:val="24"/>
        </w:rPr>
        <w:t>scientists have investigated long-term trends in body size and age at maturity in Atlantic salmon</w:t>
      </w:r>
      <w:r w:rsidR="0028312E">
        <w:rPr>
          <w:rFonts w:cstheme="minorHAnsi"/>
          <w:sz w:val="24"/>
          <w:szCs w:val="24"/>
        </w:rPr>
        <w:t xml:space="preserve">, </w:t>
      </w:r>
      <w:r w:rsidR="0028312E" w:rsidRPr="0028312E">
        <w:rPr>
          <w:rFonts w:cstheme="minorHAnsi"/>
          <w:i/>
          <w:sz w:val="24"/>
          <w:szCs w:val="24"/>
        </w:rPr>
        <w:t xml:space="preserve">Salmo </w:t>
      </w:r>
      <w:proofErr w:type="spellStart"/>
      <w:r w:rsidR="0028312E" w:rsidRPr="0028312E">
        <w:rPr>
          <w:rFonts w:cstheme="minorHAnsi"/>
          <w:i/>
          <w:sz w:val="24"/>
          <w:szCs w:val="24"/>
        </w:rPr>
        <w:t>salar</w:t>
      </w:r>
      <w:proofErr w:type="spellEnd"/>
      <w:r w:rsidRPr="00E10DA2">
        <w:rPr>
          <w:rFonts w:cstheme="minorHAnsi"/>
          <w:sz w:val="24"/>
          <w:szCs w:val="24"/>
        </w:rPr>
        <w:t xml:space="preserve"> </w:t>
      </w:r>
      <w:r w:rsidR="00175A04" w:rsidRPr="00E10DA2">
        <w:rPr>
          <w:rFonts w:cstheme="minorHAnsi"/>
          <w:sz w:val="24"/>
          <w:szCs w:val="24"/>
        </w:rPr>
        <w:fldChar w:fldCharType="begin"/>
      </w:r>
      <w:r w:rsidR="007D7089" w:rsidRPr="00E10DA2">
        <w:rPr>
          <w:rFonts w:cstheme="minorHAnsi"/>
          <w:sz w:val="24"/>
          <w:szCs w:val="24"/>
        </w:rPr>
        <w:instrText xml:space="preserve"> ADDIN EN.CITE &lt;EndNote&gt;&lt;Cite&gt;&lt;Author&gt;Summers&lt;/Author&gt;&lt;Year&gt;1995&lt;/Year&gt;&lt;RecNum&gt;3009&lt;/RecNum&gt;&lt;DisplayText&gt;(Gardner 1976, Summers 1995)&lt;/DisplayText&gt;&lt;record&gt;&lt;rec-number&gt;3009&lt;/rec-number&gt;&lt;foreign-keys&gt;&lt;key app="EN" db-id="pa2rd55p5t29rkezf59x9asssx9epef0ese0"&gt;3009&lt;/key&gt;&lt;/foreign-keys&gt;&lt;ref-type name="Journal Article"&gt;17&lt;/ref-type&gt;&lt;contributors&gt;&lt;authors&gt;&lt;author&gt;Summers, D W&lt;/author&gt;&lt;/authors&gt;&lt;/contributors&gt;&lt;titles&gt;&lt;title&gt;&lt;style face="normal" font="default" size="100%"&gt;Long-term changes in the sea-age at maturity and seasonal time of return of salmon, &lt;/style&gt;&lt;style face="italic" font="default" size="100%"&gt;Salmo salar&lt;/style&gt;&lt;style face="normal" font="default" size="100%"&gt; L., to Scottish rivers&lt;/style&gt;&lt;/title&gt;&lt;secondary-title&gt;Fisheries Management and Ecology&lt;/secondary-title&gt;&lt;/titles&gt;&lt;periodical&gt;&lt;full-title&gt;Fisheries Management and Ecology&lt;/full-title&gt;&lt;/periodical&gt;&lt;pages&gt;147-155&lt;/pages&gt;&lt;volume&gt;2&lt;/volume&gt;&lt;dates&gt;&lt;year&gt;1995&lt;/year&gt;&lt;/dates&gt;&lt;label&gt;age and life history&lt;/label&gt;&lt;urls&gt;&lt;/urls&gt;&lt;/record&gt;&lt;/Cite&gt;&lt;Cite&gt;&lt;Author&gt;Gardner&lt;/Author&gt;&lt;Year&gt;1976&lt;/Year&gt;&lt;RecNum&gt;3008&lt;/RecNum&gt;&lt;record&gt;&lt;rec-number&gt;3008&lt;/rec-number&gt;&lt;foreign-keys&gt;&lt;key app="EN" db-id="pa2rd55p5t29rkezf59x9asssx9epef0ese0"&gt;3008&lt;/key&gt;&lt;/foreign-keys&gt;&lt;ref-type name="Journal Article"&gt;17&lt;/ref-type&gt;&lt;contributors&gt;&lt;authors&gt;&lt;author&gt;Gardner, M L G&lt;/author&gt;&lt;/authors&gt;&lt;/contributors&gt;&lt;titles&gt;&lt;title&gt;&lt;style face="normal" font="default" size="100%"&gt;A review of factors which may influence the sea-age and maturation of Atlantic salmon &lt;/style&gt;&lt;style face="italic" font="default" size="100%"&gt;Salmo salar&lt;/style&gt;&lt;style face="normal" font="default" size="100%"&gt; L.&lt;/style&gt;&lt;/title&gt;&lt;secondary-title&gt;Journal of Fish Biology&lt;/secondary-title&gt;&lt;/titles&gt;&lt;periodical&gt;&lt;full-title&gt;Journal of Fish Biology&lt;/full-title&gt;&lt;/periodical&gt;&lt;pages&gt;289-327&lt;/pages&gt;&lt;volume&gt;9&lt;/volume&gt;&lt;dates&gt;&lt;year&gt;1976&lt;/year&gt;&lt;/dates&gt;&lt;label&gt;age and life history&lt;/label&gt;&lt;urls&gt;&lt;/urls&gt;&lt;/record&gt;&lt;/Cite&gt;&lt;/EndNote&gt;</w:instrText>
      </w:r>
      <w:r w:rsidR="00175A04" w:rsidRPr="00E10DA2">
        <w:rPr>
          <w:rFonts w:cstheme="minorHAnsi"/>
          <w:sz w:val="24"/>
          <w:szCs w:val="24"/>
        </w:rPr>
        <w:fldChar w:fldCharType="separate"/>
      </w:r>
      <w:r w:rsidR="007D7089" w:rsidRPr="00E10DA2">
        <w:rPr>
          <w:rFonts w:cstheme="minorHAnsi"/>
          <w:noProof/>
          <w:sz w:val="24"/>
          <w:szCs w:val="24"/>
        </w:rPr>
        <w:t>(</w:t>
      </w:r>
      <w:hyperlink w:anchor="_ENREF_9" w:tooltip="Gardner, 1976 #3008" w:history="1">
        <w:r w:rsidR="00327E20" w:rsidRPr="00E10DA2">
          <w:rPr>
            <w:rFonts w:cstheme="minorHAnsi"/>
            <w:noProof/>
            <w:sz w:val="24"/>
            <w:szCs w:val="24"/>
          </w:rPr>
          <w:t>Gardner 1976</w:t>
        </w:r>
      </w:hyperlink>
      <w:r w:rsidR="007D7089" w:rsidRPr="00E10DA2">
        <w:rPr>
          <w:rFonts w:cstheme="minorHAnsi"/>
          <w:noProof/>
          <w:sz w:val="24"/>
          <w:szCs w:val="24"/>
        </w:rPr>
        <w:t xml:space="preserve">, </w:t>
      </w:r>
      <w:hyperlink w:anchor="_ENREF_29" w:tooltip="Summers, 1995 #3009" w:history="1">
        <w:r w:rsidR="00327E20" w:rsidRPr="00E10DA2">
          <w:rPr>
            <w:rFonts w:cstheme="minorHAnsi"/>
            <w:noProof/>
            <w:sz w:val="24"/>
            <w:szCs w:val="24"/>
          </w:rPr>
          <w:t>Summers 1995</w:t>
        </w:r>
      </w:hyperlink>
      <w:r w:rsidR="007D7089" w:rsidRPr="00E10DA2">
        <w:rPr>
          <w:rFonts w:cstheme="minorHAnsi"/>
          <w:noProof/>
          <w:sz w:val="24"/>
          <w:szCs w:val="24"/>
        </w:rPr>
        <w:t>)</w:t>
      </w:r>
      <w:r w:rsidR="00175A04" w:rsidRPr="00E10DA2">
        <w:rPr>
          <w:rFonts w:cstheme="minorHAnsi"/>
          <w:sz w:val="24"/>
          <w:szCs w:val="24"/>
        </w:rPr>
        <w:fldChar w:fldCharType="end"/>
      </w:r>
      <w:r w:rsidR="00B413A6">
        <w:rPr>
          <w:rFonts w:cstheme="minorHAnsi"/>
          <w:sz w:val="24"/>
          <w:szCs w:val="24"/>
        </w:rPr>
        <w:t xml:space="preserve">. In addition to data from commercial fisheries </w:t>
      </w:r>
      <w:r w:rsidR="00B413A6">
        <w:rPr>
          <w:rFonts w:cstheme="minorHAnsi"/>
          <w:sz w:val="24"/>
          <w:szCs w:val="24"/>
        </w:rPr>
        <w:fldChar w:fldCharType="begin"/>
      </w:r>
      <w:r w:rsidR="00B413A6">
        <w:rPr>
          <w:rFonts w:cstheme="minorHAnsi"/>
          <w:sz w:val="24"/>
          <w:szCs w:val="24"/>
        </w:rPr>
        <w:instrText xml:space="preserve"> ADDIN EN.CITE &lt;EndNote&gt;&lt;Cite&gt;&lt;Author&gt;Shearer&lt;/Author&gt;&lt;Year&gt;1990&lt;/Year&gt;&lt;RecNum&gt;2833&lt;/RecNum&gt;&lt;DisplayText&gt;(Shearer 1990)&lt;/DisplayText&gt;&lt;record&gt;&lt;rec-number&gt;2833&lt;/rec-number&gt;&lt;foreign-keys&gt;&lt;key app="EN" db-id="pa2rd55p5t29rkezf59x9asssx9epef0ese0"&gt;2833&lt;/key&gt;&lt;/foreign-keys&gt;&lt;ref-type name="Journal Article"&gt;17&lt;/ref-type&gt;&lt;contributors&gt;&lt;authors&gt;&lt;author&gt;Shearer, W M&lt;/author&gt;&lt;/authors&gt;&lt;/contributors&gt;&lt;titles&gt;&lt;title&gt;&lt;style face="normal" font="default" size="100%"&gt;The Atlantic salmon (&lt;/style&gt;&lt;style face="italic" font="default" size="100%"&gt;Salmo salar&lt;/style&gt;&lt;style face="normal" font="default" size="100%"&gt; L.) of the North Esk with particular reference to the relationship between river and sea age and time of return to home waters&lt;/style&gt;&lt;/title&gt;&lt;secondary-title&gt;Fisheries Research&lt;/secondary-title&gt;&lt;/titles&gt;&lt;periodical&gt;&lt;full-title&gt;Fisheries Research&lt;/full-title&gt;&lt;/periodical&gt;&lt;pages&gt;93-123&lt;/pages&gt;&lt;volume&gt;10&lt;/volume&gt;&lt;keywords&gt;&lt;keyword&gt;age and life history&lt;/keyword&gt;&lt;/keywords&gt;&lt;dates&gt;&lt;year&gt;1990&lt;/year&gt;&lt;/dates&gt;&lt;label&gt;upriver migration&lt;/label&gt;&lt;urls&gt;&lt;/urls&gt;&lt;/record&gt;&lt;/Cite&gt;&lt;/EndNote&gt;</w:instrText>
      </w:r>
      <w:r w:rsidR="00B413A6">
        <w:rPr>
          <w:rFonts w:cstheme="minorHAnsi"/>
          <w:sz w:val="24"/>
          <w:szCs w:val="24"/>
        </w:rPr>
        <w:fldChar w:fldCharType="separate"/>
      </w:r>
      <w:r w:rsidR="00B413A6">
        <w:rPr>
          <w:rFonts w:cstheme="minorHAnsi"/>
          <w:noProof/>
          <w:sz w:val="24"/>
          <w:szCs w:val="24"/>
        </w:rPr>
        <w:t>(</w:t>
      </w:r>
      <w:hyperlink w:anchor="_ENREF_27" w:tooltip="Shearer, 1990 #2833" w:history="1">
        <w:r w:rsidR="00327E20">
          <w:rPr>
            <w:rFonts w:cstheme="minorHAnsi"/>
            <w:noProof/>
            <w:sz w:val="24"/>
            <w:szCs w:val="24"/>
          </w:rPr>
          <w:t>Shearer 1990</w:t>
        </w:r>
      </w:hyperlink>
      <w:r w:rsidR="00B413A6">
        <w:rPr>
          <w:rFonts w:cstheme="minorHAnsi"/>
          <w:noProof/>
          <w:sz w:val="24"/>
          <w:szCs w:val="24"/>
        </w:rPr>
        <w:t>)</w:t>
      </w:r>
      <w:r w:rsidR="00B413A6">
        <w:rPr>
          <w:rFonts w:cstheme="minorHAnsi"/>
          <w:sz w:val="24"/>
          <w:szCs w:val="24"/>
        </w:rPr>
        <w:fldChar w:fldCharType="end"/>
      </w:r>
      <w:r w:rsidR="00B413A6">
        <w:rPr>
          <w:rFonts w:cstheme="minorHAnsi"/>
          <w:sz w:val="24"/>
          <w:szCs w:val="24"/>
        </w:rPr>
        <w:t>, t</w:t>
      </w:r>
      <w:r w:rsidR="00175A04" w:rsidRPr="00E10DA2">
        <w:rPr>
          <w:rFonts w:cstheme="minorHAnsi"/>
          <w:sz w:val="24"/>
          <w:szCs w:val="24"/>
        </w:rPr>
        <w:t xml:space="preserve">hese studies have </w:t>
      </w:r>
      <w:r w:rsidR="00B413A6">
        <w:rPr>
          <w:rFonts w:cstheme="minorHAnsi"/>
          <w:sz w:val="24"/>
          <w:szCs w:val="24"/>
        </w:rPr>
        <w:t>also use</w:t>
      </w:r>
      <w:r w:rsidR="005D7F29">
        <w:rPr>
          <w:rFonts w:cstheme="minorHAnsi"/>
          <w:sz w:val="24"/>
          <w:szCs w:val="24"/>
        </w:rPr>
        <w:t>d</w:t>
      </w:r>
      <w:r w:rsidR="00175A04" w:rsidRPr="00E10DA2">
        <w:rPr>
          <w:rFonts w:cstheme="minorHAnsi"/>
          <w:sz w:val="24"/>
          <w:szCs w:val="24"/>
        </w:rPr>
        <w:t xml:space="preserve"> data from recreational fisheries, </w:t>
      </w:r>
      <w:r w:rsidR="005D7F29">
        <w:rPr>
          <w:rFonts w:cstheme="minorHAnsi"/>
          <w:sz w:val="24"/>
          <w:szCs w:val="24"/>
        </w:rPr>
        <w:t>recorded</w:t>
      </w:r>
      <w:r w:rsidR="00175A04" w:rsidRPr="00E10DA2">
        <w:rPr>
          <w:rFonts w:cstheme="minorHAnsi"/>
          <w:sz w:val="24"/>
          <w:szCs w:val="24"/>
        </w:rPr>
        <w:t xml:space="preserve"> by governmental bodies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&lt;EndNote&gt;&lt;Cite&gt;&lt;Author&gt;Bal&lt;/Author&gt;&lt;Year&gt;2017&lt;/Year&gt;&lt;RecNum&gt;5883&lt;/RecNum&gt;&lt;DisplayText&gt;(Bal et al. 2017)&lt;/DisplayText&gt;&lt;record&gt;&lt;rec-number&gt;5883&lt;/rec-number&gt;&lt;foreign-keys&gt;&lt;key app="EN" db-id="pa2rd55p5t29rkezf59x9asssx9epef0ese0"&gt;5883&lt;/key&gt;&lt;/foreign-keys&gt;&lt;ref-type name="Journal Article"&gt;17&lt;/ref-type&gt;&lt;contributors&gt;&lt;authors&gt;&lt;author&gt;Bal, G&lt;/author&gt;&lt;author&gt;Montorio, L&lt;/author&gt;&lt;author&gt;Rivot, E&lt;/author&gt;&lt;author&gt;Prévost, E&lt;/author&gt;&lt;author&gt;Baglinière, J-L&lt;/author&gt;&lt;author&gt;Nevoux, M&lt;/author&gt;&lt;/authors&gt;&lt;/contributors&gt;&lt;titles&gt;&lt;title&gt;&lt;style face="normal" font="default" size="100%"&gt;Evidence for long-term change in length, mass and migration phenology of anadromous spawners in French Atlantic salmon &lt;/style&gt;&lt;style face="italic" font="default" size="100%"&gt;Salmo salar&lt;/style&gt;&lt;/title&gt;&lt;secondary-title&gt;Journal of Fish Biology&lt;/secondary-title&gt;&lt;/titles&gt;&lt;periodical&gt;&lt;full-title&gt;Journal of Fish Biology&lt;/full-title&gt;&lt;/periodical&gt;&lt;pages&gt;2375-2393&lt;/pages&gt;&lt;volume&gt;90&lt;/volume&gt;&lt;dates&gt;&lt;year&gt;2017&lt;/year&gt;&lt;/dates&gt;&lt;label&gt;upriver migration, 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 w:tooltip="Bal, 2017 #5883" w:history="1">
        <w:r w:rsidR="00327E20" w:rsidRPr="00E10DA2">
          <w:rPr>
            <w:rFonts w:cstheme="minorHAnsi"/>
            <w:noProof/>
            <w:sz w:val="24"/>
            <w:szCs w:val="24"/>
          </w:rPr>
          <w:t>Bal et al. 2017</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angling clubs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&lt;EndNote&gt;&lt;Cite&gt;&lt;Author&gt;Bielak&lt;/Author&gt;&lt;Year&gt;1986&lt;/Year&gt;&lt;RecNum&gt;2653&lt;/RecNum&gt;&lt;DisplayText&gt;(Bielak and Power 1986)&lt;/DisplayText&gt;&lt;record&gt;&lt;rec-number&gt;2653&lt;/rec-number&gt;&lt;foreign-keys&gt;&lt;key app="EN" db-id="pa2rd55p5t29rkezf59x9asssx9epef0ese0"&gt;2653&lt;/key&gt;&lt;/foreign-keys&gt;&lt;ref-type name="Journal Article"&gt;17&lt;/ref-type&gt;&lt;contributors&gt;&lt;authors&gt;&lt;author&gt;Bielak, A T&lt;/author&gt;&lt;author&gt;Power, G&lt;/author&gt;&lt;/authors&gt;&lt;/contributors&gt;&lt;titles&gt;&lt;title&gt;&lt;style face="normal" font="default" size="100%"&gt;Changes in mean weight, sea-age composition, and catch-per-unit-effort of Atlantic salmon (&lt;/style&gt;&lt;style face="italic" font="default" size="100%"&gt;Salmo salar&lt;/style&gt;&lt;style face="normal" font="default" size="100%"&gt;) angled in the Godbout River, Quebec, 1859-1983&lt;/style&gt;&lt;/title&gt;&lt;secondary-title&gt;Canadian Journal of Fisheries and Aquatic Sciences&lt;/secondary-title&gt;&lt;/titles&gt;&lt;periodical&gt;&lt;full-title&gt;Canadian Journal of Fisheries and Aquatic Sciences&lt;/full-title&gt;&lt;/periodical&gt;&lt;pages&gt;281-287&lt;/pages&gt;&lt;volume&gt;43&lt;/volume&gt;&lt;dates&gt;&lt;year&gt;1986&lt;/year&gt;&lt;/dates&gt;&lt;label&gt;age and life history&lt;/label&gt;&lt;urls&gt;&lt;/urls&gt;&lt;/record&gt;&lt;/Cite&gt;&lt;/EndNote&gt;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3" w:tooltip="Bielak, 1986 #2653" w:history="1">
        <w:r w:rsidR="00327E20" w:rsidRPr="00E10DA2">
          <w:rPr>
            <w:rFonts w:cstheme="minorHAnsi"/>
            <w:noProof/>
            <w:sz w:val="24"/>
            <w:szCs w:val="24"/>
          </w:rPr>
          <w:t>Bielak and Power 1986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xml:space="preserve">, privately held fisheries </w:t>
      </w:r>
      <w:r w:rsidR="00175A04" w:rsidRPr="00E10DA2">
        <w:rPr>
          <w:rFonts w:cstheme="minorHAnsi"/>
          <w:sz w:val="24"/>
          <w:szCs w:val="24"/>
        </w:rPr>
        <w:fldChar w:fldCharType="begin"/>
      </w:r>
      <w:r w:rsidR="00175A04" w:rsidRPr="00E10DA2">
        <w:rPr>
          <w:rFonts w:cstheme="minorHAnsi"/>
          <w:sz w:val="24"/>
          <w:szCs w:val="24"/>
        </w:rPr>
        <w:instrText xml:space="preserve"> ADDIN EN.CITE &lt;EndNote&gt;&lt;Cite&gt;&lt;Author&gt;Quinn&lt;/Author&gt;&lt;Year&gt;2006&lt;/Year&gt;&lt;RecNum&gt;3462&lt;/RecNum&gt;&lt;DisplayText&gt;(Quinn et al. 2006)&lt;/DisplayText&gt;&lt;record&gt;&lt;rec-number&gt;3462&lt;/rec-number&gt;&lt;foreign-keys&gt;&lt;key app="EN" db-id="pa2rd55p5t29rkezf59x9asssx9epef0ese0"&gt;3462&lt;/key&gt;&lt;/foreign-keys&gt;&lt;ref-type name="Journal Article"&gt;17&lt;/ref-type&gt;&lt;contributors&gt;&lt;authors&gt;&lt;author&gt;Quinn, T P&lt;/author&gt;&lt;author&gt;McGinnity, P&lt;/author&gt;&lt;author&gt;Cross, T F&lt;/author&gt;&lt;/authors&gt;&lt;/contributors&gt;&lt;titles&gt;&lt;title&gt;Long-term declines in body size and shifts in run timing of Atlantic salmon in Ireland&lt;/title&gt;&lt;secondary-title&gt;Journal of Fish Biology&lt;/secondary-title&gt;&lt;/titles&gt;&lt;periodical&gt;&lt;full-title&gt;Journal of Fish Biology&lt;/full-title&gt;&lt;/periodical&gt;&lt;pages&gt;1713-1730&lt;/pages&gt;&lt;volume&gt;68&lt;/volume&gt;&lt;dates&gt;&lt;year&gt;2006&lt;/year&gt;&lt;/dates&gt;&lt;urls&gt;&lt;/urls&gt;&lt;/record&gt;&lt;/Cite&gt;&lt;/EndNote&gt;</w:instrText>
      </w:r>
      <w:r w:rsidR="00175A04" w:rsidRPr="00E10DA2">
        <w:rPr>
          <w:rFonts w:cstheme="minorHAnsi"/>
          <w:sz w:val="24"/>
          <w:szCs w:val="24"/>
        </w:rPr>
        <w:fldChar w:fldCharType="separate"/>
      </w:r>
      <w:r w:rsidR="00175A04" w:rsidRPr="00E10DA2">
        <w:rPr>
          <w:rFonts w:cstheme="minorHAnsi"/>
          <w:noProof/>
          <w:sz w:val="24"/>
          <w:szCs w:val="24"/>
        </w:rPr>
        <w:t>(</w:t>
      </w:r>
      <w:hyperlink w:anchor="_ENREF_21" w:tooltip="Quinn, 2006 #3462" w:history="1">
        <w:r w:rsidR="00327E20" w:rsidRPr="00E10DA2">
          <w:rPr>
            <w:rFonts w:cstheme="minorHAnsi"/>
            <w:noProof/>
            <w:sz w:val="24"/>
            <w:szCs w:val="24"/>
          </w:rPr>
          <w:t>Quinn et al. 2006</w:t>
        </w:r>
      </w:hyperlink>
      <w:r w:rsidR="00175A04" w:rsidRPr="00E10DA2">
        <w:rPr>
          <w:rFonts w:cstheme="minorHAnsi"/>
          <w:noProof/>
          <w:sz w:val="24"/>
          <w:szCs w:val="24"/>
        </w:rPr>
        <w:t>)</w:t>
      </w:r>
      <w:r w:rsidR="00175A04" w:rsidRPr="00E10DA2">
        <w:rPr>
          <w:rFonts w:cstheme="minorHAnsi"/>
          <w:sz w:val="24"/>
          <w:szCs w:val="24"/>
        </w:rPr>
        <w:fldChar w:fldCharType="end"/>
      </w:r>
      <w:r w:rsidR="00175A04" w:rsidRPr="00E10DA2">
        <w:rPr>
          <w:rFonts w:cstheme="minorHAnsi"/>
          <w:sz w:val="24"/>
          <w:szCs w:val="24"/>
        </w:rPr>
        <w:t>, or new</w:t>
      </w:r>
      <w:r w:rsidR="00FB7070" w:rsidRPr="00E10DA2">
        <w:rPr>
          <w:rFonts w:cstheme="minorHAnsi"/>
          <w:sz w:val="24"/>
          <w:szCs w:val="24"/>
        </w:rPr>
        <w:t>s</w:t>
      </w:r>
      <w:r w:rsidR="00175A04" w:rsidRPr="00E10DA2">
        <w:rPr>
          <w:rFonts w:cstheme="minorHAnsi"/>
          <w:sz w:val="24"/>
          <w:szCs w:val="24"/>
        </w:rPr>
        <w:t xml:space="preserve">papers </w:t>
      </w:r>
      <w:r w:rsidR="00FB7070" w:rsidRPr="00E10DA2">
        <w:rPr>
          <w:rFonts w:cstheme="minorHAnsi"/>
          <w:sz w:val="24"/>
          <w:szCs w:val="24"/>
        </w:rPr>
        <w:fldChar w:fldCharType="begin"/>
      </w:r>
      <w:r w:rsidR="00FB7070" w:rsidRPr="00E10DA2">
        <w:rPr>
          <w:rFonts w:cstheme="minorHAnsi"/>
          <w:sz w:val="24"/>
          <w:szCs w:val="24"/>
        </w:rPr>
        <w:instrText xml:space="preserve"> ADDIN EN.CITE &lt;EndNote&gt;&lt;Cite&gt;&lt;Author&gt;Valiente&lt;/Author&gt;&lt;Year&gt;2011&lt;/Year&gt;&lt;RecNum&gt;5049&lt;/RecNum&gt;&lt;DisplayText&gt;(Valiente et al. 2011)&lt;/DisplayText&gt;&lt;record&gt;&lt;rec-number&gt;5049&lt;/rec-number&gt;&lt;foreign-keys&gt;&lt;key app="EN" db-id="pa2rd55p5t29rkezf59x9asssx9epef0ese0"&gt;5049&lt;/key&gt;&lt;/foreign-keys&gt;&lt;ref-type name="Journal Article"&gt;17&lt;/ref-type&gt;&lt;contributors&gt;&lt;authors&gt;&lt;author&gt;Valiente, A G&lt;/author&gt;&lt;author&gt;Juanes, F&lt;/author&gt;&lt;author&gt;&lt;style face="normal" font="default" charset="162" size="100%"&gt;Garcia-Vazquez&lt;/style&gt;&lt;style face="normal" font="default" size="100%"&gt;, E&lt;/style&gt;&lt;/author&gt;&lt;/authors&gt;&lt;/contributors&gt;&lt;titles&gt;&lt;title&gt;Increasing regional temperatures associated with delays in Atlantic salmon sea-run timing at the southern edge of the European distribution&lt;/title&gt;&lt;secondary-title&gt;Transactions of the American Fisheries Society&lt;/secondary-title&gt;&lt;/titles&gt;&lt;periodical&gt;&lt;full-title&gt;Transactions of the American Fisheries Society&lt;/full-title&gt;&lt;/periodical&gt;&lt;pages&gt;367–373&lt;/pages&gt;&lt;volume&gt;140&lt;/volume&gt;&lt;dates&gt;&lt;year&gt;2011&lt;/year&gt;&lt;/dates&gt;&lt;label&gt;upriver migration&lt;/label&gt;&lt;urls&gt;&lt;/urls&gt;&lt;/record&gt;&lt;/Cite&gt;&lt;/EndNote&gt;</w:instrText>
      </w:r>
      <w:r w:rsidR="00FB7070" w:rsidRPr="00E10DA2">
        <w:rPr>
          <w:rFonts w:cstheme="minorHAnsi"/>
          <w:sz w:val="24"/>
          <w:szCs w:val="24"/>
        </w:rPr>
        <w:fldChar w:fldCharType="separate"/>
      </w:r>
      <w:r w:rsidR="00FB7070" w:rsidRPr="00E10DA2">
        <w:rPr>
          <w:rFonts w:cstheme="minorHAnsi"/>
          <w:noProof/>
          <w:sz w:val="24"/>
          <w:szCs w:val="24"/>
        </w:rPr>
        <w:t>(</w:t>
      </w:r>
      <w:hyperlink w:anchor="_ENREF_31" w:tooltip="Valiente, 2011 #5049" w:history="1">
        <w:r w:rsidR="00327E20" w:rsidRPr="00E10DA2">
          <w:rPr>
            <w:rFonts w:cstheme="minorHAnsi"/>
            <w:noProof/>
            <w:sz w:val="24"/>
            <w:szCs w:val="24"/>
          </w:rPr>
          <w:t>Valiente et al. 2011</w:t>
        </w:r>
      </w:hyperlink>
      <w:r w:rsidR="00FB7070" w:rsidRPr="00E10DA2">
        <w:rPr>
          <w:rFonts w:cstheme="minorHAnsi"/>
          <w:noProof/>
          <w:sz w:val="24"/>
          <w:szCs w:val="24"/>
        </w:rPr>
        <w:t>)</w:t>
      </w:r>
      <w:r w:rsidR="00FB7070" w:rsidRPr="00E10DA2">
        <w:rPr>
          <w:rFonts w:cstheme="minorHAnsi"/>
          <w:sz w:val="24"/>
          <w:szCs w:val="24"/>
        </w:rPr>
        <w:fldChar w:fldCharType="end"/>
      </w:r>
      <w:r w:rsidR="00FB7070" w:rsidRPr="00E10DA2">
        <w:rPr>
          <w:rFonts w:cstheme="minorHAnsi"/>
          <w:sz w:val="24"/>
          <w:szCs w:val="24"/>
        </w:rPr>
        <w:t xml:space="preserve">. </w:t>
      </w:r>
    </w:p>
    <w:p w14:paraId="77541E6A" w14:textId="77777777" w:rsidR="00FB7070" w:rsidRPr="00E10DA2" w:rsidRDefault="00FB7070" w:rsidP="00175A04">
      <w:pPr>
        <w:spacing w:after="0" w:line="480" w:lineRule="auto"/>
        <w:rPr>
          <w:rFonts w:cstheme="minorHAnsi"/>
          <w:sz w:val="24"/>
          <w:szCs w:val="24"/>
        </w:rPr>
      </w:pPr>
      <w:r w:rsidRPr="00E10DA2">
        <w:rPr>
          <w:rFonts w:cstheme="minorHAnsi"/>
          <w:sz w:val="24"/>
          <w:szCs w:val="24"/>
        </w:rPr>
        <w:tab/>
      </w:r>
      <w:r w:rsidR="003D38D8" w:rsidRPr="00E10DA2">
        <w:rPr>
          <w:rFonts w:cstheme="minorHAnsi"/>
          <w:sz w:val="24"/>
          <w:szCs w:val="24"/>
        </w:rPr>
        <w:t xml:space="preserve">As with Atlantic salmon, there is </w:t>
      </w:r>
      <w:r w:rsidR="007D7089" w:rsidRPr="00E10DA2">
        <w:rPr>
          <w:rFonts w:cstheme="minorHAnsi"/>
          <w:sz w:val="24"/>
          <w:szCs w:val="24"/>
        </w:rPr>
        <w:t xml:space="preserve">also </w:t>
      </w:r>
      <w:r w:rsidR="003D38D8" w:rsidRPr="00E10DA2">
        <w:rPr>
          <w:rFonts w:cstheme="minorHAnsi"/>
          <w:sz w:val="24"/>
          <w:szCs w:val="24"/>
        </w:rPr>
        <w:t>a long h</w:t>
      </w:r>
      <w:r w:rsidR="007D7089" w:rsidRPr="00E10DA2">
        <w:rPr>
          <w:rFonts w:cstheme="minorHAnsi"/>
          <w:sz w:val="24"/>
          <w:szCs w:val="24"/>
        </w:rPr>
        <w:t xml:space="preserve">istory of interest in trends in Pacific salmon </w:t>
      </w:r>
      <w:r w:rsidR="00E10DA2">
        <w:rPr>
          <w:rFonts w:cstheme="minorHAnsi"/>
          <w:sz w:val="24"/>
          <w:szCs w:val="24"/>
        </w:rPr>
        <w:t>(</w:t>
      </w:r>
      <w:r w:rsidR="00E10DA2" w:rsidRPr="00E10DA2">
        <w:rPr>
          <w:rFonts w:cstheme="minorHAnsi"/>
          <w:i/>
          <w:sz w:val="24"/>
          <w:szCs w:val="24"/>
        </w:rPr>
        <w:t>Oncorhynchus</w:t>
      </w:r>
      <w:r w:rsidR="00E10DA2">
        <w:rPr>
          <w:rFonts w:cstheme="minorHAnsi"/>
          <w:sz w:val="24"/>
          <w:szCs w:val="24"/>
        </w:rPr>
        <w:t xml:space="preserve"> spp.) </w:t>
      </w:r>
      <w:r w:rsidR="007D7089" w:rsidRPr="00E10DA2">
        <w:rPr>
          <w:rFonts w:cstheme="minorHAnsi"/>
          <w:sz w:val="24"/>
          <w:szCs w:val="24"/>
        </w:rPr>
        <w:t xml:space="preserve">body size, with reports of decreases in many species, regions, and periods of record </w:t>
      </w:r>
      <w:r w:rsidR="007D7089" w:rsidRPr="00E10DA2">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 </w:instrText>
      </w:r>
      <w:r w:rsidR="005E58F6">
        <w:rPr>
          <w:rFonts w:cstheme="minorHAnsi"/>
          <w:sz w:val="24"/>
          <w:szCs w:val="24"/>
        </w:rPr>
        <w:fldChar w:fldCharType="begin">
          <w:fldData xml:space="preserve">PEVuZE5vdGU+PENpdGU+PEF1dGhvcj5SaWNrZXI8L0F1dGhvcj48WWVhcj4xOTgxPC9ZZWFyPjxS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</w:fldData>
        </w:fldChar>
      </w:r>
      <w:r w:rsidR="005E58F6">
        <w:rPr>
          <w:rFonts w:cstheme="minorHAnsi"/>
          <w:sz w:val="24"/>
          <w:szCs w:val="24"/>
        </w:rPr>
        <w:instrText xml:space="preserve"> ADDIN EN.CITE.DATA </w:instrText>
      </w:r>
      <w:r w:rsidR="005E58F6">
        <w:rPr>
          <w:rFonts w:cstheme="minorHAnsi"/>
          <w:sz w:val="24"/>
          <w:szCs w:val="24"/>
        </w:rPr>
      </w:r>
      <w:r w:rsidR="005E58F6">
        <w:rPr>
          <w:rFonts w:cstheme="minorHAnsi"/>
          <w:sz w:val="24"/>
          <w:szCs w:val="24"/>
        </w:rPr>
        <w:fldChar w:fldCharType="end"/>
      </w:r>
      <w:r w:rsidR="007D7089" w:rsidRPr="00E10DA2">
        <w:rPr>
          <w:rFonts w:cstheme="minorHAnsi"/>
          <w:sz w:val="24"/>
          <w:szCs w:val="24"/>
        </w:rPr>
      </w:r>
      <w:r w:rsidR="007D7089" w:rsidRPr="00E10DA2">
        <w:rPr>
          <w:rFonts w:cstheme="minorHAnsi"/>
          <w:sz w:val="24"/>
          <w:szCs w:val="24"/>
        </w:rPr>
        <w:fldChar w:fldCharType="separate"/>
      </w:r>
      <w:r w:rsidR="005E58F6">
        <w:rPr>
          <w:rFonts w:cstheme="minorHAnsi"/>
          <w:noProof/>
          <w:sz w:val="24"/>
          <w:szCs w:val="24"/>
        </w:rPr>
        <w:t>(</w:t>
      </w:r>
      <w:hyperlink w:anchor="_ENREF_24" w:tooltip="Ricker, 1981 #2518" w:history="1">
        <w:r w:rsidR="00327E20">
          <w:rPr>
            <w:rFonts w:cstheme="minorHAnsi"/>
            <w:noProof/>
            <w:sz w:val="24"/>
            <w:szCs w:val="24"/>
          </w:rPr>
          <w:t>Ricker 1981</w:t>
        </w:r>
      </w:hyperlink>
      <w:r w:rsidR="005E58F6">
        <w:rPr>
          <w:rFonts w:cstheme="minorHAnsi"/>
          <w:noProof/>
          <w:sz w:val="24"/>
          <w:szCs w:val="24"/>
        </w:rPr>
        <w:t xml:space="preserve">, </w:t>
      </w:r>
      <w:hyperlink w:anchor="_ENREF_25" w:tooltip="Ricker, 1995 #2807" w:history="1">
        <w:r w:rsidR="00327E20">
          <w:rPr>
            <w:rFonts w:cstheme="minorHAnsi"/>
            <w:noProof/>
            <w:sz w:val="24"/>
            <w:szCs w:val="24"/>
          </w:rPr>
          <w:t>1995</w:t>
        </w:r>
      </w:hyperlink>
      <w:r w:rsidR="005E58F6">
        <w:rPr>
          <w:rFonts w:cstheme="minorHAnsi"/>
          <w:noProof/>
          <w:sz w:val="24"/>
          <w:szCs w:val="24"/>
        </w:rPr>
        <w:t xml:space="preserve">, </w:t>
      </w:r>
      <w:hyperlink w:anchor="_ENREF_4" w:tooltip="Bigler, 1996 #1747" w:history="1">
        <w:r w:rsidR="00327E20">
          <w:rPr>
            <w:rFonts w:cstheme="minorHAnsi"/>
            <w:noProof/>
            <w:sz w:val="24"/>
            <w:szCs w:val="24"/>
          </w:rPr>
          <w:t>Bigler et al. 1996</w:t>
        </w:r>
      </w:hyperlink>
      <w:r w:rsidR="005E58F6">
        <w:rPr>
          <w:rFonts w:cstheme="minorHAnsi"/>
          <w:noProof/>
          <w:sz w:val="24"/>
          <w:szCs w:val="24"/>
        </w:rPr>
        <w:t xml:space="preserve">, </w:t>
      </w:r>
      <w:hyperlink w:anchor="_ENREF_14" w:tooltip="Lewis, 2015 #5868" w:history="1">
        <w:r w:rsidR="00327E20">
          <w:rPr>
            <w:rFonts w:cstheme="minorHAnsi"/>
            <w:noProof/>
            <w:sz w:val="24"/>
            <w:szCs w:val="24"/>
          </w:rPr>
          <w:t>Lewis et al. 2015</w:t>
        </w:r>
      </w:hyperlink>
      <w:r w:rsidR="005E58F6">
        <w:rPr>
          <w:rFonts w:cstheme="minorHAnsi"/>
          <w:noProof/>
          <w:sz w:val="24"/>
          <w:szCs w:val="24"/>
        </w:rPr>
        <w:t xml:space="preserve">, </w:t>
      </w:r>
      <w:hyperlink w:anchor="_ENREF_16" w:tooltip="Oke, 2020 #6932" w:history="1">
        <w:r w:rsidR="00327E20">
          <w:rPr>
            <w:rFonts w:cstheme="minorHAnsi"/>
            <w:noProof/>
            <w:sz w:val="24"/>
            <w:szCs w:val="24"/>
          </w:rPr>
          <w:t>Oke et al. 2020</w:t>
        </w:r>
      </w:hyperlink>
      <w:r w:rsidR="005E58F6">
        <w:rPr>
          <w:rFonts w:cstheme="minorHAnsi"/>
          <w:noProof/>
          <w:sz w:val="24"/>
          <w:szCs w:val="24"/>
        </w:rPr>
        <w:t>)</w:t>
      </w:r>
      <w:r w:rsidR="007D7089" w:rsidRPr="00E10DA2">
        <w:rPr>
          <w:rFonts w:cstheme="minorHAnsi"/>
          <w:sz w:val="24"/>
          <w:szCs w:val="24"/>
        </w:rPr>
        <w:fldChar w:fldCharType="end"/>
      </w:r>
      <w:r w:rsidR="007D7089" w:rsidRPr="00E10DA2">
        <w:rPr>
          <w:rFonts w:cstheme="minorHAnsi"/>
          <w:sz w:val="24"/>
          <w:szCs w:val="24"/>
        </w:rPr>
        <w:t xml:space="preserve">. </w:t>
      </w:r>
      <w:r w:rsidR="00055FFE" w:rsidRPr="00E10DA2">
        <w:rPr>
          <w:rFonts w:cstheme="minorHAnsi"/>
          <w:sz w:val="24"/>
          <w:szCs w:val="24"/>
        </w:rPr>
        <w:t xml:space="preserve">However, as noted by </w:t>
      </w:r>
      <w:r w:rsidR="00055FFE" w:rsidRPr="00E10DA2">
        <w:rPr>
          <w:rFonts w:cstheme="minorHAnsi"/>
          <w:sz w:val="24"/>
          <w:szCs w:val="24"/>
        </w:rPr>
        <w:fldChar w:fldCharType="begin"/>
      </w:r>
      <w:r w:rsidR="005E58F6">
        <w:rPr>
          <w:rFonts w:cstheme="minorHAnsi"/>
          <w:sz w:val="24"/>
          <w:szCs w:val="24"/>
        </w:rPr>
        <w:instrText xml:space="preserve"> ADDIN EN.CITE &lt;EndNote&gt;&lt;Cite AuthorYear="1"&gt;&lt;Author&gt;Ricker&lt;/Author&gt;&lt;Year&gt;1980&lt;/Year&gt;&lt;RecNum&gt;3553&lt;/RecNum&gt;&lt;DisplayText&gt;Ricker (1980)&lt;/DisplayText&gt;&lt;record&gt;&lt;rec-number&gt;3553&lt;/rec-number&gt;&lt;foreign-keys&gt;&lt;key app="EN" db-id="pa2rd55p5t29rkezf59x9asssx9epef0ese0"&gt;3553&lt;/key&gt;&lt;/foreign-keys&gt;&lt;ref-type name="Journal Article"&gt;17&lt;/ref-type&gt;&lt;contributors&gt;&lt;authors&gt;&lt;author&gt;Ricker, W E&lt;/author&gt;&lt;/authors&gt;&lt;/contributors&gt;&lt;titles&gt;&lt;title&gt;&lt;style face="normal" font="default" size="100%"&gt;Causes of the decrease in age and size of chinook salmon (&lt;/style&gt;&lt;style face="italic" font="default" size="100%"&gt;Oncorhynchus tshawytscha&lt;/style&gt;&lt;style face="normal" font="default" size="100%"&gt;)&lt;/style&gt;&lt;/title&gt;&lt;secondary-title&gt;Canadian Technical Report of Fisheries and Aquatic Sciences&lt;/secondary-title&gt;&lt;/titles&gt;&lt;periodical&gt;&lt;full-title&gt;Canadian Technical Report of Fisheries and Aquatic Sciences&lt;/full-title&gt;&lt;/periodical&gt;&lt;pages&gt;1-25&lt;/pages&gt;&lt;volume&gt;944&lt;/volume&gt;&lt;dates&gt;&lt;year&gt;1980&lt;/year&gt;&lt;/dates&gt;&lt;urls&gt;&lt;/urls&gt;&lt;/record&gt;&lt;/Cite&gt;&lt;/EndNote&gt;</w:instrText>
      </w:r>
      <w:r w:rsidR="00055FFE" w:rsidRPr="00E10DA2">
        <w:rPr>
          <w:rFonts w:cstheme="minorHAnsi"/>
          <w:sz w:val="24"/>
          <w:szCs w:val="24"/>
        </w:rPr>
        <w:fldChar w:fldCharType="separate"/>
      </w:r>
      <w:hyperlink w:anchor="_ENREF_23" w:tooltip="Ricker, 1980 #3553" w:history="1">
        <w:r w:rsidR="00327E20" w:rsidRPr="00E10DA2">
          <w:rPr>
            <w:rFonts w:cstheme="minorHAnsi"/>
            <w:noProof/>
            <w:sz w:val="24"/>
            <w:szCs w:val="24"/>
          </w:rPr>
          <w:t>Ricker (1980</w:t>
        </w:r>
      </w:hyperlink>
      <w:r w:rsidR="00055FFE" w:rsidRPr="00E10DA2">
        <w:rPr>
          <w:rFonts w:cstheme="minorHAnsi"/>
          <w:noProof/>
          <w:sz w:val="24"/>
          <w:szCs w:val="24"/>
        </w:rPr>
        <w:t>)</w:t>
      </w:r>
      <w:r w:rsidR="00055FFE" w:rsidRPr="00E10DA2">
        <w:rPr>
          <w:rFonts w:cstheme="minorHAnsi"/>
          <w:sz w:val="24"/>
          <w:szCs w:val="24"/>
        </w:rPr>
        <w:fldChar w:fldCharType="end"/>
      </w:r>
      <w:r w:rsidR="00055FFE" w:rsidRPr="00E10DA2">
        <w:rPr>
          <w:rFonts w:cstheme="minorHAnsi"/>
          <w:sz w:val="24"/>
          <w:szCs w:val="24"/>
        </w:rPr>
        <w:t>, analysis of such data and attribution to causal agents is very complicated, and especially so for Chinook salmon</w:t>
      </w:r>
      <w:r w:rsidR="00E10DA2">
        <w:rPr>
          <w:rFonts w:cstheme="minorHAnsi"/>
          <w:sz w:val="24"/>
          <w:szCs w:val="24"/>
        </w:rPr>
        <w:t xml:space="preserve"> (</w:t>
      </w:r>
      <w:r w:rsidR="00E10DA2" w:rsidRPr="00E10DA2">
        <w:rPr>
          <w:rFonts w:cstheme="minorHAnsi"/>
          <w:i/>
          <w:sz w:val="24"/>
          <w:szCs w:val="24"/>
        </w:rPr>
        <w:t>O. tshawytscha</w:t>
      </w:r>
      <w:r w:rsidR="00E10DA2">
        <w:rPr>
          <w:rFonts w:cstheme="minorHAnsi"/>
          <w:sz w:val="24"/>
          <w:szCs w:val="24"/>
        </w:rPr>
        <w:t>)</w:t>
      </w:r>
      <w:r w:rsidR="00055FFE" w:rsidRPr="00E10DA2">
        <w:rPr>
          <w:rFonts w:cstheme="minorHAnsi"/>
          <w:sz w:val="24"/>
          <w:szCs w:val="24"/>
        </w:rPr>
        <w:t xml:space="preserve"> owing to their </w:t>
      </w:r>
      <w:r w:rsidR="00E10DA2">
        <w:rPr>
          <w:rFonts w:cstheme="minorHAnsi"/>
          <w:sz w:val="24"/>
          <w:szCs w:val="24"/>
        </w:rPr>
        <w:t>variation in age at maturity</w:t>
      </w:r>
      <w:r w:rsidR="00055FFE" w:rsidRPr="00E10DA2">
        <w:rPr>
          <w:rFonts w:cstheme="minorHAnsi"/>
          <w:sz w:val="24"/>
          <w:szCs w:val="24"/>
        </w:rPr>
        <w:t>, marine distribution patterns, and timing of return</w:t>
      </w:r>
      <w:r w:rsidR="00E10DA2">
        <w:rPr>
          <w:rFonts w:cstheme="minorHAnsi"/>
          <w:sz w:val="24"/>
          <w:szCs w:val="24"/>
        </w:rPr>
        <w:t xml:space="preserve"> to fresh water</w:t>
      </w:r>
      <w:r w:rsidR="005E58F6">
        <w:rPr>
          <w:rFonts w:cstheme="minorHAnsi"/>
          <w:sz w:val="24"/>
          <w:szCs w:val="24"/>
        </w:rPr>
        <w:t xml:space="preserve"> </w:t>
      </w:r>
      <w:r w:rsidR="005E58F6">
        <w:rPr>
          <w:rFonts w:cstheme="minorHAnsi"/>
          <w:sz w:val="24"/>
          <w:szCs w:val="24"/>
        </w:rPr>
        <w:fldChar w:fldCharType="begin"/>
      </w:r>
      <w:r w:rsidR="005E58F6">
        <w:rPr>
          <w:rFonts w:cstheme="minorHAnsi"/>
          <w:sz w:val="24"/>
          <w:szCs w:val="24"/>
        </w:rPr>
        <w:instrText xml:space="preserve"> ADDIN EN.CITE &lt;EndNote&gt;&lt;Cite&gt;&lt;Author&gt;Quinn&lt;/Author&gt;&lt;Year&gt;2018&lt;/Year&gt;&lt;RecNum&gt;6281&lt;/RecNum&gt;&lt;DisplayText&gt;(Quinn 2018, Riddell et al. 2018)&lt;/DisplayText&gt;&lt;record&gt;&lt;rec-number&gt;6281&lt;/rec-number&gt;&lt;foreign-keys&gt;&lt;key app="EN" db-id="pa2rd55p5t29rkezf59x9asssx9epef0ese0"&gt;6281&lt;/key&gt;&lt;/foreign-keys&gt;&lt;ref-type name="Book"&gt;6&lt;/ref-type&gt;&lt;contributors&gt;&lt;authors&gt;&lt;author&gt;Quinn, T P&lt;/author&gt;&lt;/authors&gt;&lt;/contributors&gt;&lt;titles&gt;&lt;title&gt;The Behavior and Ecology of Pacific Salmon and Trout, second edition&lt;/title&gt;&lt;/titles&gt;&lt;dates&gt;&lt;year&gt;2018&lt;/year&gt;&lt;/dates&gt;&lt;pub-location&gt;Seattle&lt;/pub-location&gt;&lt;publisher&gt;University of Washington Press&lt;/publisher&gt;&lt;urls&gt;&lt;/urls&gt;&lt;/record&gt;&lt;/Cite&gt;&lt;Cite&gt;&lt;Author&gt;Riddell&lt;/Author&gt;&lt;Year&gt;2018&lt;/Year&gt;&lt;RecNum&gt;6442&lt;/RecNum&gt;&lt;record&gt;&lt;rec-number&gt;6442&lt;/rec-number&gt;&lt;foreign-keys&gt;&lt;key app="EN" db-id="pa2rd55p5t29rkezf59x9asssx9epef0ese0"&gt;6442&lt;/key&gt;&lt;/foreign-keys&gt;&lt;ref-type name="Book Section"&gt;5&lt;/ref-type&gt;&lt;contributors&gt;&lt;authors&gt;&lt;author&gt;Riddell, B R&lt;/author&gt;&lt;author&gt;Brodeur, R D&lt;/author&gt;&lt;author&gt;Bugaev, A V&lt;/author&gt;&lt;author&gt;Moran, P&lt;/author&gt;&lt;author&gt;Murphy, J M&lt;/author&gt;&lt;author&gt;Orsi, J A&lt;/author&gt;&lt;author&gt;Trudel, M&lt;/author&gt;&lt;author&gt;Weitkamp, L A&lt;/author&gt;&lt;author&gt;Wells, B K&lt;/author&gt;&lt;author&gt;Wertheimer, A C&lt;/author&gt;&lt;/authors&gt;&lt;secondary-authors&gt;&lt;author&gt;Beamish, R J&lt;/author&gt;&lt;/secondary-authors&gt;&lt;/contributors&gt;&lt;titles&gt;&lt;title&gt;Ocean ecology of Chinook Salmon&lt;/title&gt;&lt;secondary-title&gt;The Ocean Ecology of Pacific Salmon and Trout&lt;/secondary-title&gt;&lt;/titles&gt;&lt;pages&gt;555-696&lt;/pages&gt;&lt;dates&gt;&lt;year&gt;2018&lt;/year&gt;&lt;/dates&gt;&lt;pub-location&gt;Bethesda&lt;/pub-location&gt;&lt;publisher&gt;American Fisheries Society&lt;/publisher&gt;&lt;urls&gt;&lt;/urls&gt;&lt;/record&gt;&lt;/Cite&gt;&lt;/EndNote&gt;</w:instrText>
      </w:r>
      <w:r w:rsidR="005E58F6">
        <w:rPr>
          <w:rFonts w:cstheme="minorHAnsi"/>
          <w:sz w:val="24"/>
          <w:szCs w:val="24"/>
        </w:rPr>
        <w:fldChar w:fldCharType="separate"/>
      </w:r>
      <w:r w:rsidR="005E58F6">
        <w:rPr>
          <w:rFonts w:cstheme="minorHAnsi"/>
          <w:noProof/>
          <w:sz w:val="24"/>
          <w:szCs w:val="24"/>
        </w:rPr>
        <w:t>(</w:t>
      </w:r>
      <w:hyperlink w:anchor="_ENREF_19" w:tooltip="Quinn, 2018 #6281" w:history="1">
        <w:r w:rsidR="00327E20">
          <w:rPr>
            <w:rFonts w:cstheme="minorHAnsi"/>
            <w:noProof/>
            <w:sz w:val="24"/>
            <w:szCs w:val="24"/>
          </w:rPr>
          <w:t>Quinn 2018</w:t>
        </w:r>
      </w:hyperlink>
      <w:r w:rsidR="005E58F6">
        <w:rPr>
          <w:rFonts w:cstheme="minorHAnsi"/>
          <w:noProof/>
          <w:sz w:val="24"/>
          <w:szCs w:val="24"/>
        </w:rPr>
        <w:t xml:space="preserve">, </w:t>
      </w:r>
      <w:hyperlink w:anchor="_ENREF_26" w:tooltip="Riddell, 2018 #6442" w:history="1">
        <w:r w:rsidR="00327E20">
          <w:rPr>
            <w:rFonts w:cstheme="minorHAnsi"/>
            <w:noProof/>
            <w:sz w:val="24"/>
            <w:szCs w:val="24"/>
          </w:rPr>
          <w:t>Riddell et al. 2018</w:t>
        </w:r>
      </w:hyperlink>
      <w:r w:rsidR="005E58F6">
        <w:rPr>
          <w:rFonts w:cstheme="minorHAnsi"/>
          <w:noProof/>
          <w:sz w:val="24"/>
          <w:szCs w:val="24"/>
        </w:rPr>
        <w:t>)</w:t>
      </w:r>
      <w:r w:rsidR="005E58F6">
        <w:rPr>
          <w:rFonts w:cstheme="minorHAnsi"/>
          <w:sz w:val="24"/>
          <w:szCs w:val="24"/>
        </w:rPr>
        <w:fldChar w:fldCharType="end"/>
      </w:r>
      <w:r w:rsidR="00055FFE" w:rsidRPr="00E10DA2">
        <w:rPr>
          <w:rFonts w:cstheme="minorHAnsi"/>
          <w:sz w:val="24"/>
          <w:szCs w:val="24"/>
        </w:rPr>
        <w:t xml:space="preserve">. </w:t>
      </w:r>
      <w:r w:rsidR="005E58F6">
        <w:rPr>
          <w:rFonts w:cstheme="minorHAnsi"/>
          <w:sz w:val="24"/>
          <w:szCs w:val="24"/>
        </w:rPr>
        <w:t xml:space="preserve">As outlined by Ricker (1980) and many subsequent reviews of trends in size, many factors may cause genuine or apparent changes over decades. 1) </w:t>
      </w:r>
      <w:r w:rsidR="00055FFE" w:rsidRPr="00E10DA2">
        <w:rPr>
          <w:rFonts w:cstheme="minorHAnsi"/>
          <w:sz w:val="24"/>
          <w:szCs w:val="24"/>
        </w:rPr>
        <w:t xml:space="preserve">Data may come from </w:t>
      </w:r>
      <w:r w:rsidR="002E264D" w:rsidRPr="00E10DA2">
        <w:rPr>
          <w:rFonts w:cstheme="minorHAnsi"/>
          <w:sz w:val="24"/>
          <w:szCs w:val="24"/>
        </w:rPr>
        <w:t xml:space="preserve">commercial </w:t>
      </w:r>
      <w:r w:rsidR="00055FFE" w:rsidRPr="00E10DA2">
        <w:rPr>
          <w:rFonts w:cstheme="minorHAnsi"/>
          <w:sz w:val="24"/>
          <w:szCs w:val="24"/>
        </w:rPr>
        <w:t>fisheries on immature a</w:t>
      </w:r>
      <w:r w:rsidR="00E10DA2">
        <w:rPr>
          <w:rFonts w:cstheme="minorHAnsi"/>
          <w:sz w:val="24"/>
          <w:szCs w:val="24"/>
        </w:rPr>
        <w:t>nd</w:t>
      </w:r>
      <w:r w:rsidR="00055FFE" w:rsidRPr="00E10DA2">
        <w:rPr>
          <w:rFonts w:cstheme="minorHAnsi"/>
          <w:sz w:val="24"/>
          <w:szCs w:val="24"/>
        </w:rPr>
        <w:t xml:space="preserve"> maturing fish</w:t>
      </w:r>
      <w:r w:rsidR="00E10DA2">
        <w:rPr>
          <w:rFonts w:cstheme="minorHAnsi"/>
          <w:sz w:val="24"/>
          <w:szCs w:val="24"/>
        </w:rPr>
        <w:t xml:space="preserve"> of multiple ages</w:t>
      </w:r>
      <w:r w:rsidR="002E264D" w:rsidRPr="00E10DA2">
        <w:rPr>
          <w:rFonts w:cstheme="minorHAnsi"/>
          <w:sz w:val="24"/>
          <w:szCs w:val="24"/>
        </w:rPr>
        <w:t>,</w:t>
      </w:r>
      <w:r w:rsidR="00826197" w:rsidRPr="00E10DA2">
        <w:rPr>
          <w:rFonts w:cstheme="minorHAnsi"/>
          <w:sz w:val="24"/>
          <w:szCs w:val="24"/>
        </w:rPr>
        <w:t xml:space="preserve"> and the </w:t>
      </w:r>
      <w:r w:rsidR="002E264D" w:rsidRPr="00E10DA2">
        <w:rPr>
          <w:rFonts w:cstheme="minorHAnsi"/>
          <w:sz w:val="24"/>
          <w:szCs w:val="24"/>
        </w:rPr>
        <w:t>proportions may change over the years</w:t>
      </w:r>
      <w:r w:rsidR="005E58F6">
        <w:rPr>
          <w:rFonts w:cstheme="minorHAnsi"/>
          <w:sz w:val="24"/>
          <w:szCs w:val="24"/>
        </w:rPr>
        <w:t>. 2) C</w:t>
      </w:r>
      <w:r w:rsidR="00055FFE" w:rsidRPr="00E10DA2">
        <w:rPr>
          <w:rFonts w:cstheme="minorHAnsi"/>
          <w:sz w:val="24"/>
          <w:szCs w:val="24"/>
        </w:rPr>
        <w:t xml:space="preserve">atches may occur at different times of the year, affecting </w:t>
      </w:r>
      <w:r w:rsidR="002E264D" w:rsidRPr="00E10DA2">
        <w:rPr>
          <w:rFonts w:cstheme="minorHAnsi"/>
          <w:sz w:val="24"/>
          <w:szCs w:val="24"/>
        </w:rPr>
        <w:t>average size because in some years the fish have had less time to grow</w:t>
      </w:r>
      <w:r w:rsidR="005E58F6">
        <w:rPr>
          <w:rFonts w:cstheme="minorHAnsi"/>
          <w:sz w:val="24"/>
          <w:szCs w:val="24"/>
        </w:rPr>
        <w:t>. 3) T</w:t>
      </w:r>
      <w:r w:rsidR="002E264D" w:rsidRPr="00E10DA2">
        <w:rPr>
          <w:rFonts w:cstheme="minorHAnsi"/>
          <w:sz w:val="24"/>
          <w:szCs w:val="24"/>
        </w:rPr>
        <w:t xml:space="preserve">he greater size of smolts </w:t>
      </w:r>
      <w:r w:rsidR="002E264D" w:rsidRPr="00E10DA2">
        <w:rPr>
          <w:rFonts w:cstheme="minorHAnsi"/>
          <w:sz w:val="24"/>
          <w:szCs w:val="24"/>
        </w:rPr>
        <w:lastRenderedPageBreak/>
        <w:t xml:space="preserve">produced in </w:t>
      </w:r>
      <w:r w:rsidR="00055FFE" w:rsidRPr="00E10DA2">
        <w:rPr>
          <w:rFonts w:cstheme="minorHAnsi"/>
          <w:sz w:val="24"/>
          <w:szCs w:val="24"/>
        </w:rPr>
        <w:t>hatcher</w:t>
      </w:r>
      <w:r w:rsidR="002E264D" w:rsidRPr="00E10DA2">
        <w:rPr>
          <w:rFonts w:cstheme="minorHAnsi"/>
          <w:sz w:val="24"/>
          <w:szCs w:val="24"/>
        </w:rPr>
        <w:t>ies compared to wild populations can reduce the number of years spent at sea, and hatcher</w:t>
      </w:r>
      <w:r w:rsidR="00055FFE" w:rsidRPr="00E10DA2">
        <w:rPr>
          <w:rFonts w:cstheme="minorHAnsi"/>
          <w:sz w:val="24"/>
          <w:szCs w:val="24"/>
        </w:rPr>
        <w:t>y production has become an increasing proportion of the runs in some areas</w:t>
      </w:r>
      <w:r w:rsidR="005E58F6">
        <w:rPr>
          <w:rFonts w:cstheme="minorHAnsi"/>
          <w:sz w:val="24"/>
          <w:szCs w:val="24"/>
        </w:rPr>
        <w:t>. 4) O</w:t>
      </w:r>
      <w:r w:rsidR="00055FFE" w:rsidRPr="00E10DA2">
        <w:rPr>
          <w:rFonts w:cstheme="minorHAnsi"/>
          <w:sz w:val="24"/>
          <w:szCs w:val="24"/>
        </w:rPr>
        <w:t>ceanographic condition</w:t>
      </w:r>
      <w:r w:rsidR="00826197" w:rsidRPr="00E10DA2">
        <w:rPr>
          <w:rFonts w:cstheme="minorHAnsi"/>
          <w:sz w:val="24"/>
          <w:szCs w:val="24"/>
        </w:rPr>
        <w:t>s</w:t>
      </w:r>
      <w:r w:rsidR="00055FFE" w:rsidRPr="00E10DA2">
        <w:rPr>
          <w:rFonts w:cstheme="minorHAnsi"/>
          <w:sz w:val="24"/>
          <w:szCs w:val="24"/>
        </w:rPr>
        <w:t xml:space="preserve"> have changed, as has salmon density, and these can </w:t>
      </w:r>
      <w:r w:rsidR="00826197" w:rsidRPr="00E10DA2">
        <w:rPr>
          <w:rFonts w:cstheme="minorHAnsi"/>
          <w:sz w:val="24"/>
          <w:szCs w:val="24"/>
        </w:rPr>
        <w:t xml:space="preserve">both </w:t>
      </w:r>
      <w:r w:rsidR="00055FFE" w:rsidRPr="00E10DA2">
        <w:rPr>
          <w:rFonts w:cstheme="minorHAnsi"/>
          <w:sz w:val="24"/>
          <w:szCs w:val="24"/>
        </w:rPr>
        <w:t>affect growth</w:t>
      </w:r>
      <w:r w:rsidR="005E58F6">
        <w:rPr>
          <w:rFonts w:cstheme="minorHAnsi"/>
          <w:sz w:val="24"/>
          <w:szCs w:val="24"/>
        </w:rPr>
        <w:t>. 5) I</w:t>
      </w:r>
      <w:r w:rsidR="00826197" w:rsidRPr="00E10DA2">
        <w:rPr>
          <w:rFonts w:cstheme="minorHAnsi"/>
          <w:sz w:val="24"/>
          <w:szCs w:val="24"/>
        </w:rPr>
        <w:t>mpassable hydroelectric dams extirpated some runs, and if they were especially large then the average size of the salmon might decline</w:t>
      </w:r>
      <w:r w:rsidR="005E58F6">
        <w:rPr>
          <w:rFonts w:cstheme="minorHAnsi"/>
          <w:sz w:val="24"/>
          <w:szCs w:val="24"/>
        </w:rPr>
        <w:t>. 6) F</w:t>
      </w:r>
      <w:r w:rsidR="002E264D" w:rsidRPr="00E10DA2">
        <w:rPr>
          <w:rFonts w:cstheme="minorHAnsi"/>
          <w:sz w:val="24"/>
          <w:szCs w:val="24"/>
        </w:rPr>
        <w:t xml:space="preserve">isheries themselves can be size selective, and thus shift the observed distribution depending on where and when sampling </w:t>
      </w:r>
      <w:proofErr w:type="gramStart"/>
      <w:r w:rsidR="002E264D" w:rsidRPr="00E10DA2">
        <w:rPr>
          <w:rFonts w:cstheme="minorHAnsi"/>
          <w:sz w:val="24"/>
          <w:szCs w:val="24"/>
        </w:rPr>
        <w:t>occurs, and</w:t>
      </w:r>
      <w:proofErr w:type="gramEnd"/>
      <w:r w:rsidR="002E264D" w:rsidRPr="00E10DA2">
        <w:rPr>
          <w:rFonts w:cstheme="minorHAnsi"/>
          <w:sz w:val="24"/>
          <w:szCs w:val="24"/>
        </w:rPr>
        <w:t xml:space="preserve"> can also result in an evolutionary shift in age and size at maturity. There is an extensive scientific literature on these </w:t>
      </w:r>
      <w:r w:rsidR="005E58F6">
        <w:rPr>
          <w:rFonts w:cstheme="minorHAnsi"/>
          <w:sz w:val="24"/>
          <w:szCs w:val="24"/>
        </w:rPr>
        <w:t xml:space="preserve">and other </w:t>
      </w:r>
      <w:r w:rsidR="002E264D" w:rsidRPr="00E10DA2">
        <w:rPr>
          <w:rFonts w:cstheme="minorHAnsi"/>
          <w:sz w:val="24"/>
          <w:szCs w:val="24"/>
        </w:rPr>
        <w:t xml:space="preserve">factors, and the fact that they are not mutually exclusive makes it especially difficult to </w:t>
      </w:r>
      <w:r w:rsidR="007C0555" w:rsidRPr="00E10DA2">
        <w:rPr>
          <w:rFonts w:cstheme="minorHAnsi"/>
          <w:sz w:val="24"/>
          <w:szCs w:val="24"/>
        </w:rPr>
        <w:t xml:space="preserve">explain the many declines (and some increases) in size and age in Pacific salmon </w:t>
      </w:r>
      <w:r w:rsidR="00826197" w:rsidRPr="00E10DA2">
        <w:rPr>
          <w:rFonts w:cstheme="minorHAnsi"/>
          <w:sz w:val="24"/>
          <w:szCs w:val="24"/>
        </w:rPr>
        <w:t xml:space="preserve">(see Quinn </w:t>
      </w:r>
      <w:r w:rsidR="007C0555" w:rsidRPr="00E10DA2">
        <w:rPr>
          <w:rFonts w:cstheme="minorHAnsi"/>
          <w:sz w:val="24"/>
          <w:szCs w:val="24"/>
        </w:rPr>
        <w:t>(</w:t>
      </w:r>
      <w:r w:rsidR="00826197" w:rsidRPr="00E10DA2">
        <w:rPr>
          <w:rFonts w:cstheme="minorHAnsi"/>
          <w:sz w:val="24"/>
          <w:szCs w:val="24"/>
        </w:rPr>
        <w:t>2018) for a discussion and review of these factors)</w:t>
      </w:r>
      <w:r w:rsidR="00055FFE" w:rsidRPr="00E10DA2">
        <w:rPr>
          <w:rFonts w:cstheme="minorHAnsi"/>
          <w:sz w:val="24"/>
          <w:szCs w:val="24"/>
        </w:rPr>
        <w:t xml:space="preserve">. </w:t>
      </w:r>
    </w:p>
    <w:p w14:paraId="711FB740" w14:textId="77777777" w:rsidR="007D7089" w:rsidRPr="00E10DA2" w:rsidRDefault="00826197" w:rsidP="007D7089">
      <w:pPr>
        <w:spacing w:after="0" w:line="480" w:lineRule="auto"/>
        <w:rPr>
          <w:rFonts w:cstheme="minorHAnsi"/>
          <w:sz w:val="24"/>
          <w:szCs w:val="24"/>
        </w:rPr>
      </w:pPr>
      <w:r w:rsidRPr="00E10DA2">
        <w:rPr>
          <w:rFonts w:cstheme="minorHAnsi"/>
          <w:sz w:val="24"/>
          <w:szCs w:val="24"/>
        </w:rPr>
        <w:tab/>
        <w:t xml:space="preserve">Most of the data sets examined for patterns of body size in Pacific salmon come from commercial fisheries as they are the primary if not exclusive fisheries on </w:t>
      </w:r>
      <w:r w:rsidR="00B45AE0">
        <w:rPr>
          <w:rFonts w:cstheme="minorHAnsi"/>
          <w:sz w:val="24"/>
          <w:szCs w:val="24"/>
        </w:rPr>
        <w:t xml:space="preserve">the most numerous species: </w:t>
      </w:r>
      <w:r w:rsidRPr="00E10DA2">
        <w:rPr>
          <w:rFonts w:cstheme="minorHAnsi"/>
          <w:sz w:val="24"/>
          <w:szCs w:val="24"/>
        </w:rPr>
        <w:t>sockeye (</w:t>
      </w:r>
      <w:r w:rsidRPr="00E10DA2">
        <w:rPr>
          <w:rFonts w:cstheme="minorHAnsi"/>
          <w:i/>
          <w:sz w:val="24"/>
          <w:szCs w:val="24"/>
        </w:rPr>
        <w:t>O. nerka</w:t>
      </w:r>
      <w:r w:rsidRPr="00E10DA2">
        <w:rPr>
          <w:rFonts w:cstheme="minorHAnsi"/>
          <w:sz w:val="24"/>
          <w:szCs w:val="24"/>
        </w:rPr>
        <w:t>), chum (</w:t>
      </w:r>
      <w:r w:rsidRPr="00E10DA2">
        <w:rPr>
          <w:rFonts w:cstheme="minorHAnsi"/>
          <w:i/>
          <w:sz w:val="24"/>
          <w:szCs w:val="24"/>
        </w:rPr>
        <w:t>O. keta</w:t>
      </w:r>
      <w:r w:rsidRPr="00E10DA2">
        <w:rPr>
          <w:rFonts w:cstheme="minorHAnsi"/>
          <w:sz w:val="24"/>
          <w:szCs w:val="24"/>
        </w:rPr>
        <w:t>), and pink (</w:t>
      </w:r>
      <w:r w:rsidRPr="00E10DA2">
        <w:rPr>
          <w:rFonts w:cstheme="minorHAnsi"/>
          <w:i/>
          <w:sz w:val="24"/>
          <w:szCs w:val="24"/>
        </w:rPr>
        <w:t xml:space="preserve">O. </w:t>
      </w:r>
      <w:proofErr w:type="spellStart"/>
      <w:r w:rsidRPr="00E10DA2">
        <w:rPr>
          <w:rFonts w:cstheme="minorHAnsi"/>
          <w:i/>
          <w:sz w:val="24"/>
          <w:szCs w:val="24"/>
        </w:rPr>
        <w:t>gorbuscha</w:t>
      </w:r>
      <w:proofErr w:type="spellEnd"/>
      <w:r w:rsidRPr="00E10DA2">
        <w:rPr>
          <w:rFonts w:cstheme="minorHAnsi"/>
          <w:sz w:val="24"/>
          <w:szCs w:val="24"/>
        </w:rPr>
        <w:t xml:space="preserve">) salmon. However, </w:t>
      </w:r>
      <w:r w:rsidR="007D7089" w:rsidRPr="00E10DA2">
        <w:rPr>
          <w:rFonts w:cstheme="minorHAnsi"/>
          <w:sz w:val="24"/>
          <w:szCs w:val="24"/>
        </w:rPr>
        <w:t>Chinook</w:t>
      </w:r>
      <w:r w:rsidRPr="00E10DA2">
        <w:rPr>
          <w:rFonts w:cstheme="minorHAnsi"/>
          <w:sz w:val="24"/>
          <w:szCs w:val="24"/>
        </w:rPr>
        <w:t xml:space="preserve"> </w:t>
      </w:r>
      <w:r w:rsidR="007D7089" w:rsidRPr="00E10DA2">
        <w:rPr>
          <w:rFonts w:cstheme="minorHAnsi"/>
          <w:sz w:val="24"/>
          <w:szCs w:val="24"/>
        </w:rPr>
        <w:t xml:space="preserve">and </w:t>
      </w:r>
      <w:proofErr w:type="spellStart"/>
      <w:r w:rsidR="007D7089" w:rsidRPr="00E10DA2">
        <w:rPr>
          <w:rFonts w:cstheme="minorHAnsi"/>
          <w:sz w:val="24"/>
          <w:szCs w:val="24"/>
        </w:rPr>
        <w:t>coho</w:t>
      </w:r>
      <w:proofErr w:type="spellEnd"/>
      <w:r w:rsidRPr="00E10DA2">
        <w:rPr>
          <w:rFonts w:cstheme="minorHAnsi"/>
          <w:sz w:val="24"/>
          <w:szCs w:val="24"/>
        </w:rPr>
        <w:t xml:space="preserve"> salmon (</w:t>
      </w:r>
      <w:r w:rsidR="007D7089" w:rsidRPr="00E10DA2">
        <w:rPr>
          <w:rFonts w:cstheme="minorHAnsi"/>
          <w:i/>
          <w:sz w:val="24"/>
          <w:szCs w:val="24"/>
        </w:rPr>
        <w:t>O. kisutch</w:t>
      </w:r>
      <w:r w:rsidRPr="00E10DA2">
        <w:rPr>
          <w:rFonts w:cstheme="minorHAnsi"/>
          <w:sz w:val="24"/>
          <w:szCs w:val="24"/>
        </w:rPr>
        <w:t xml:space="preserve">) </w:t>
      </w:r>
      <w:r w:rsidR="007D7089" w:rsidRPr="00E10DA2">
        <w:rPr>
          <w:rFonts w:cstheme="minorHAnsi"/>
          <w:sz w:val="24"/>
          <w:szCs w:val="24"/>
        </w:rPr>
        <w:t xml:space="preserve">are </w:t>
      </w:r>
      <w:r w:rsidR="00E10DA2">
        <w:rPr>
          <w:rFonts w:cstheme="minorHAnsi"/>
          <w:sz w:val="24"/>
          <w:szCs w:val="24"/>
        </w:rPr>
        <w:t xml:space="preserve">also </w:t>
      </w:r>
      <w:r w:rsidR="007D7089" w:rsidRPr="00E10DA2">
        <w:rPr>
          <w:rFonts w:cstheme="minorHAnsi"/>
          <w:sz w:val="24"/>
          <w:szCs w:val="24"/>
        </w:rPr>
        <w:t xml:space="preserve">widely sought by anglers in </w:t>
      </w:r>
      <w:r w:rsidRPr="00E10DA2">
        <w:rPr>
          <w:rFonts w:cstheme="minorHAnsi"/>
          <w:sz w:val="24"/>
          <w:szCs w:val="24"/>
        </w:rPr>
        <w:t xml:space="preserve">coastal </w:t>
      </w:r>
      <w:r w:rsidR="007D7089" w:rsidRPr="00E10DA2">
        <w:rPr>
          <w:rFonts w:cstheme="minorHAnsi"/>
          <w:sz w:val="24"/>
          <w:szCs w:val="24"/>
        </w:rPr>
        <w:t xml:space="preserve">marine </w:t>
      </w:r>
      <w:r w:rsidRPr="00E10DA2">
        <w:rPr>
          <w:rFonts w:cstheme="minorHAnsi"/>
          <w:sz w:val="24"/>
          <w:szCs w:val="24"/>
        </w:rPr>
        <w:t xml:space="preserve">waters </w:t>
      </w:r>
      <w:r w:rsidR="007D7089" w:rsidRPr="00E10DA2">
        <w:rPr>
          <w:rFonts w:cstheme="minorHAnsi"/>
          <w:sz w:val="24"/>
          <w:szCs w:val="24"/>
        </w:rPr>
        <w:t>a</w:t>
      </w:r>
      <w:r w:rsidRPr="00E10DA2">
        <w:rPr>
          <w:rFonts w:cstheme="minorHAnsi"/>
          <w:sz w:val="24"/>
          <w:szCs w:val="24"/>
        </w:rPr>
        <w:t>nd rivers</w:t>
      </w:r>
      <w:r w:rsidR="007D7089" w:rsidRPr="00E10DA2">
        <w:rPr>
          <w:rFonts w:cstheme="minorHAnsi"/>
          <w:sz w:val="24"/>
          <w:szCs w:val="24"/>
        </w:rPr>
        <w:t>.</w:t>
      </w:r>
      <w:r w:rsidR="007C0555" w:rsidRPr="00E10DA2">
        <w:rPr>
          <w:rFonts w:cstheme="minorHAnsi"/>
          <w:sz w:val="24"/>
          <w:szCs w:val="24"/>
        </w:rPr>
        <w:t xml:space="preserve"> Recreational fisheries can complicate analysis of size trends because they may occur at different places and times of the year from commercial fisheries, and the lack of centralized processing means that </w:t>
      </w:r>
      <w:r w:rsidR="00261E99">
        <w:rPr>
          <w:rFonts w:cstheme="minorHAnsi"/>
          <w:sz w:val="24"/>
          <w:szCs w:val="24"/>
        </w:rPr>
        <w:t xml:space="preserve">often </w:t>
      </w:r>
      <w:r w:rsidR="007C0555" w:rsidRPr="00E10DA2">
        <w:rPr>
          <w:rFonts w:cstheme="minorHAnsi"/>
          <w:sz w:val="24"/>
          <w:szCs w:val="24"/>
        </w:rPr>
        <w:t xml:space="preserve">no data on size </w:t>
      </w:r>
      <w:r w:rsidR="00261E99">
        <w:rPr>
          <w:rFonts w:cstheme="minorHAnsi"/>
          <w:sz w:val="24"/>
          <w:szCs w:val="24"/>
        </w:rPr>
        <w:t>are</w:t>
      </w:r>
      <w:r w:rsidR="007C0555" w:rsidRPr="00E10DA2">
        <w:rPr>
          <w:rFonts w:cstheme="minorHAnsi"/>
          <w:sz w:val="24"/>
          <w:szCs w:val="24"/>
        </w:rPr>
        <w:t xml:space="preserve"> recorded. However, when used with appropriate caution, recreational fisheries can also be a source of data to augment and complement data from commercial fisheries and recoveries at hatcheries. For example, </w:t>
      </w:r>
      <w:r w:rsidRPr="00E10DA2">
        <w:rPr>
          <w:rFonts w:cstheme="minorHAnsi"/>
          <w:sz w:val="24"/>
          <w:szCs w:val="24"/>
        </w:rPr>
        <w:fldChar w:fldCharType="begin"/>
      </w:r>
      <w:r w:rsidRPr="00E10DA2">
        <w:rPr>
          <w:rFonts w:cstheme="minorHAnsi"/>
          <w:sz w:val="24"/>
          <w:szCs w:val="24"/>
        </w:rPr>
        <w:instrText xml:space="preserve"> ADDIN EN.CITE &lt;EndNote&gt;&lt;Cite AuthorYear="1"&gt;&lt;Author&gt;Fagen&lt;/Author&gt;&lt;Year&gt;1988&lt;/Year&gt;&lt;RecNum&gt;5747&lt;/RecNum&gt;&lt;DisplayText&gt;Fagen (1988)&lt;/DisplayText&gt;&lt;record&gt;&lt;rec-number&gt;5747&lt;/rec-number&gt;&lt;foreign-keys&gt;&lt;key app="EN" db-id="pa2rd55p5t29rkezf59x9asssx9epef0ese0"&gt;5747&lt;/key&gt;&lt;/foreign-keys&gt;&lt;ref-type name="Journal Article"&gt;17&lt;/ref-type&gt;&lt;contributors&gt;&lt;authors&gt;&lt;author&gt;Fagen, R&lt;/author&gt;&lt;/authors&gt;&lt;/contributors&gt;&lt;titles&gt;&lt;title&gt;&lt;style face="normal" font="default" size="100%"&gt;Long-term trends in maximum size of sport-caught Chinook salmon (&lt;/style&gt;&lt;style face="italic" font="default" size="100%"&gt;Oncorhynchus tshawytscha&lt;/style&gt;&lt;style face="normal" font="default" size="100%"&gt;): a data-analytic approach to weights of first-prize fish in four southeastern Alaska salmon derbies&lt;/style&gt;&lt;/title&gt;&lt;secondary-title&gt;Fisheries Research&lt;/secondary-title&gt;&lt;/titles&gt;&lt;periodical&gt;&lt;full-title&gt;Fisheries Research&lt;/full-title&gt;&lt;/periodical&gt;&lt;pages&gt;125-134&lt;/pages&gt;&lt;volume&gt;6&lt;/volume&gt;&lt;dates&gt;&lt;year&gt;1988&lt;/year&gt;&lt;/dates&gt;&lt;label&gt;age and size at maturity&lt;/label&gt;&lt;urls&gt;&lt;/urls&gt;&lt;/record&gt;&lt;/Cite&gt;&lt;/EndNote&gt;</w:instrText>
      </w:r>
      <w:r w:rsidRPr="00E10DA2">
        <w:rPr>
          <w:rFonts w:cstheme="minorHAnsi"/>
          <w:sz w:val="24"/>
          <w:szCs w:val="24"/>
        </w:rPr>
        <w:fldChar w:fldCharType="separate"/>
      </w:r>
      <w:hyperlink w:anchor="_ENREF_8" w:tooltip="Fagen, 1988 #5747" w:history="1">
        <w:r w:rsidR="00327E20" w:rsidRPr="00E10DA2">
          <w:rPr>
            <w:rFonts w:cstheme="minorHAnsi"/>
            <w:noProof/>
            <w:sz w:val="24"/>
            <w:szCs w:val="24"/>
          </w:rPr>
          <w:t>Fagen (1988</w:t>
        </w:r>
      </w:hyperlink>
      <w:r w:rsidRPr="00E10DA2">
        <w:rPr>
          <w:rFonts w:cstheme="minorHAnsi"/>
          <w:noProof/>
          <w:sz w:val="24"/>
          <w:szCs w:val="24"/>
        </w:rPr>
        <w:t>)</w:t>
      </w:r>
      <w:r w:rsidRPr="00E10DA2">
        <w:rPr>
          <w:rFonts w:cstheme="minorHAnsi"/>
          <w:sz w:val="24"/>
          <w:szCs w:val="24"/>
        </w:rPr>
        <w:fldChar w:fldCharType="end"/>
      </w:r>
      <w:r w:rsidRPr="00E10DA2">
        <w:rPr>
          <w:rFonts w:cstheme="minorHAnsi"/>
          <w:sz w:val="24"/>
          <w:szCs w:val="24"/>
        </w:rPr>
        <w:t xml:space="preserve"> examined data from recreational fish</w:t>
      </w:r>
      <w:r w:rsidR="00456F98" w:rsidRPr="00E10DA2">
        <w:rPr>
          <w:rFonts w:cstheme="minorHAnsi"/>
          <w:sz w:val="24"/>
          <w:szCs w:val="24"/>
        </w:rPr>
        <w:t>ing derbies</w:t>
      </w:r>
      <w:r w:rsidRPr="00E10DA2">
        <w:rPr>
          <w:rFonts w:cstheme="minorHAnsi"/>
          <w:sz w:val="24"/>
          <w:szCs w:val="24"/>
        </w:rPr>
        <w:t xml:space="preserve"> for Chinook salmon in four areas of southeastern Al</w:t>
      </w:r>
      <w:r w:rsidR="00456F98" w:rsidRPr="00E10DA2">
        <w:rPr>
          <w:rFonts w:cstheme="minorHAnsi"/>
          <w:sz w:val="24"/>
          <w:szCs w:val="24"/>
        </w:rPr>
        <w:t>aska going back as much as</w:t>
      </w:r>
      <w:r w:rsidRPr="00E10DA2">
        <w:rPr>
          <w:rFonts w:cstheme="minorHAnsi"/>
          <w:sz w:val="24"/>
          <w:szCs w:val="24"/>
        </w:rPr>
        <w:t xml:space="preserve"> four decades, and reported significant declines in the largest fish in </w:t>
      </w:r>
      <w:r w:rsidR="00453A1A" w:rsidRPr="00E10DA2">
        <w:rPr>
          <w:rFonts w:cstheme="minorHAnsi"/>
          <w:sz w:val="24"/>
          <w:szCs w:val="24"/>
        </w:rPr>
        <w:t xml:space="preserve">two of the four, but no clear trend in the other two. Interpretation of these </w:t>
      </w:r>
      <w:r w:rsidR="00453A1A" w:rsidRPr="00E10DA2">
        <w:rPr>
          <w:rFonts w:cstheme="minorHAnsi"/>
          <w:sz w:val="24"/>
          <w:szCs w:val="24"/>
        </w:rPr>
        <w:lastRenderedPageBreak/>
        <w:t xml:space="preserve">data </w:t>
      </w:r>
      <w:r w:rsidR="007C0555" w:rsidRPr="00E10DA2">
        <w:rPr>
          <w:rFonts w:cstheme="minorHAnsi"/>
          <w:sz w:val="24"/>
          <w:szCs w:val="24"/>
        </w:rPr>
        <w:t>wa</w:t>
      </w:r>
      <w:r w:rsidR="00453A1A" w:rsidRPr="00E10DA2">
        <w:rPr>
          <w:rFonts w:cstheme="minorHAnsi"/>
          <w:sz w:val="24"/>
          <w:szCs w:val="24"/>
        </w:rPr>
        <w:t>s complicated by the factors noted by Ricker (1980), especially because southeastern Alaska is a feeding area for</w:t>
      </w:r>
      <w:r w:rsidR="00456F98" w:rsidRPr="00E10DA2">
        <w:rPr>
          <w:rFonts w:cstheme="minorHAnsi"/>
          <w:sz w:val="24"/>
          <w:szCs w:val="24"/>
        </w:rPr>
        <w:t xml:space="preserve"> wild and hatchery</w:t>
      </w:r>
      <w:r w:rsidR="00453A1A" w:rsidRPr="00E10DA2">
        <w:rPr>
          <w:rFonts w:cstheme="minorHAnsi"/>
          <w:sz w:val="24"/>
          <w:szCs w:val="24"/>
        </w:rPr>
        <w:t xml:space="preserve"> Chinook salmon </w:t>
      </w:r>
      <w:r w:rsidR="00456F98" w:rsidRPr="00E10DA2">
        <w:rPr>
          <w:rFonts w:cstheme="minorHAnsi"/>
          <w:sz w:val="24"/>
          <w:szCs w:val="24"/>
        </w:rPr>
        <w:t xml:space="preserve">originating </w:t>
      </w:r>
      <w:r w:rsidR="00453A1A" w:rsidRPr="00E10DA2">
        <w:rPr>
          <w:rFonts w:cstheme="minorHAnsi"/>
          <w:sz w:val="24"/>
          <w:szCs w:val="24"/>
        </w:rPr>
        <w:t xml:space="preserve">from a range of </w:t>
      </w:r>
      <w:r w:rsidR="00456F98" w:rsidRPr="00E10DA2">
        <w:rPr>
          <w:rFonts w:cstheme="minorHAnsi"/>
          <w:sz w:val="24"/>
          <w:szCs w:val="24"/>
        </w:rPr>
        <w:t>locations</w:t>
      </w:r>
      <w:r w:rsidR="00453A1A" w:rsidRPr="00E10DA2">
        <w:rPr>
          <w:rFonts w:cstheme="minorHAnsi"/>
          <w:sz w:val="24"/>
          <w:szCs w:val="24"/>
        </w:rPr>
        <w:t xml:space="preserve"> </w:t>
      </w:r>
      <w:r w:rsidR="00456F98" w:rsidRP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 </w:instrText>
      </w:r>
      <w:r w:rsidR="00E10DA2">
        <w:rPr>
          <w:rFonts w:cstheme="minorHAnsi"/>
          <w:sz w:val="24"/>
          <w:szCs w:val="24"/>
        </w:rPr>
        <w:fldChar w:fldCharType="begin">
          <w:fldData xml:space="preserve">PEVuZE5vdGU+PENpdGU+PEF1dGhvcj5IZWFsZXk8L0F1dGhvcj48WWVhcj4xOTg3PC9ZZWFyPjxS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</w:fldData>
        </w:fldChar>
      </w:r>
      <w:r w:rsidR="00E10DA2">
        <w:rPr>
          <w:rFonts w:cstheme="minorHAnsi"/>
          <w:sz w:val="24"/>
          <w:szCs w:val="24"/>
        </w:rPr>
        <w:instrText xml:space="preserve"> ADDIN EN.CITE.DATA </w:instrText>
      </w:r>
      <w:r w:rsidR="00E10DA2">
        <w:rPr>
          <w:rFonts w:cstheme="minorHAnsi"/>
          <w:sz w:val="24"/>
          <w:szCs w:val="24"/>
        </w:rPr>
      </w:r>
      <w:r w:rsidR="00E10DA2">
        <w:rPr>
          <w:rFonts w:cstheme="minorHAnsi"/>
          <w:sz w:val="24"/>
          <w:szCs w:val="24"/>
        </w:rPr>
        <w:fldChar w:fldCharType="end"/>
      </w:r>
      <w:r w:rsidR="00456F98" w:rsidRPr="00E10DA2">
        <w:rPr>
          <w:rFonts w:cstheme="minorHAnsi"/>
          <w:sz w:val="24"/>
          <w:szCs w:val="24"/>
        </w:rPr>
      </w:r>
      <w:r w:rsidR="00456F98" w:rsidRPr="00E10DA2">
        <w:rPr>
          <w:rFonts w:cstheme="minorHAnsi"/>
          <w:sz w:val="24"/>
          <w:szCs w:val="24"/>
        </w:rPr>
        <w:fldChar w:fldCharType="separate"/>
      </w:r>
      <w:r w:rsidR="00E10DA2">
        <w:rPr>
          <w:rFonts w:cstheme="minorHAnsi"/>
          <w:noProof/>
          <w:sz w:val="24"/>
          <w:szCs w:val="24"/>
        </w:rPr>
        <w:t>(</w:t>
      </w:r>
      <w:hyperlink w:anchor="_ENREF_11" w:tooltip="Healey, 1987 #2793" w:history="1">
        <w:r w:rsidR="00327E20">
          <w:rPr>
            <w:rFonts w:cstheme="minorHAnsi"/>
            <w:noProof/>
            <w:sz w:val="24"/>
            <w:szCs w:val="24"/>
          </w:rPr>
          <w:t>Healey and Groot 1987</w:t>
        </w:r>
      </w:hyperlink>
      <w:r w:rsidR="00E10DA2">
        <w:rPr>
          <w:rFonts w:cstheme="minorHAnsi"/>
          <w:noProof/>
          <w:sz w:val="24"/>
          <w:szCs w:val="24"/>
        </w:rPr>
        <w:t xml:space="preserve">, </w:t>
      </w:r>
      <w:hyperlink w:anchor="_ENREF_33" w:tooltip="Weitkamp, 2009 #3857" w:history="1">
        <w:r w:rsidR="00327E20">
          <w:rPr>
            <w:rFonts w:cstheme="minorHAnsi"/>
            <w:noProof/>
            <w:sz w:val="24"/>
            <w:szCs w:val="24"/>
          </w:rPr>
          <w:t>Weitkamp 2009</w:t>
        </w:r>
      </w:hyperlink>
      <w:r w:rsidR="00E10DA2">
        <w:rPr>
          <w:rFonts w:cstheme="minorHAnsi"/>
          <w:noProof/>
          <w:sz w:val="24"/>
          <w:szCs w:val="24"/>
        </w:rPr>
        <w:t xml:space="preserve">, </w:t>
      </w:r>
      <w:hyperlink w:anchor="_ENREF_32" w:tooltip="Weitkamp, 2012 #4377" w:history="1">
        <w:r w:rsidR="00327E20">
          <w:rPr>
            <w:rFonts w:cstheme="minorHAnsi"/>
            <w:noProof/>
            <w:sz w:val="24"/>
            <w:szCs w:val="24"/>
          </w:rPr>
          <w:t>Weitkamp 2012</w:t>
        </w:r>
      </w:hyperlink>
      <w:r w:rsidR="00E10DA2">
        <w:rPr>
          <w:rFonts w:cstheme="minorHAnsi"/>
          <w:noProof/>
          <w:sz w:val="24"/>
          <w:szCs w:val="24"/>
        </w:rPr>
        <w:t>)</w:t>
      </w:r>
      <w:r w:rsidR="00456F98" w:rsidRPr="00E10DA2">
        <w:rPr>
          <w:rFonts w:cstheme="minorHAnsi"/>
          <w:sz w:val="24"/>
          <w:szCs w:val="24"/>
        </w:rPr>
        <w:fldChar w:fldCharType="end"/>
      </w:r>
      <w:r w:rsidR="00456F98" w:rsidRPr="00E10DA2">
        <w:rPr>
          <w:rFonts w:cstheme="minorHAnsi"/>
          <w:sz w:val="24"/>
          <w:szCs w:val="24"/>
        </w:rPr>
        <w:t xml:space="preserve">. </w:t>
      </w:r>
      <w:r w:rsidR="00453A1A" w:rsidRPr="00E10DA2">
        <w:rPr>
          <w:rFonts w:cstheme="minorHAnsi"/>
          <w:sz w:val="24"/>
          <w:szCs w:val="24"/>
        </w:rPr>
        <w:t xml:space="preserve"> </w:t>
      </w:r>
    </w:p>
    <w:p w14:paraId="68C5FE12" w14:textId="77777777" w:rsidR="009640B7" w:rsidRPr="00E10DA2" w:rsidRDefault="00B70E73" w:rsidP="00B70E73">
      <w:pPr>
        <w:spacing w:after="0" w:line="480" w:lineRule="auto"/>
        <w:ind w:firstLine="720"/>
        <w:rPr>
          <w:rFonts w:cstheme="minorHAnsi"/>
          <w:sz w:val="24"/>
          <w:szCs w:val="24"/>
        </w:rPr>
      </w:pPr>
      <w:r>
        <w:rPr>
          <w:rFonts w:cstheme="minorHAnsi"/>
          <w:sz w:val="24"/>
          <w:szCs w:val="24"/>
        </w:rPr>
        <w:t>Recent analysis of trends in survival, abundance, and body size of Puget Sound Pacific salmon, based on commercial purse seine fishery data, revealed a decline in average body mass in Chinook sal</w:t>
      </w:r>
      <w:r w:rsidR="003E0210">
        <w:rPr>
          <w:rFonts w:cstheme="minorHAnsi"/>
          <w:sz w:val="24"/>
          <w:szCs w:val="24"/>
        </w:rPr>
        <w:t xml:space="preserve">mon from 1970 through 2015 </w:t>
      </w:r>
      <w:r>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5" w:tooltip="Losee, 2019 #6488" w:history="1">
        <w:r w:rsidR="00327E20">
          <w:rPr>
            <w:rFonts w:cstheme="minorHAnsi"/>
            <w:noProof/>
            <w:sz w:val="24"/>
            <w:szCs w:val="24"/>
          </w:rPr>
          <w:t>Losee et al. 2019</w:t>
        </w:r>
      </w:hyperlink>
      <w:r>
        <w:rPr>
          <w:rFonts w:cstheme="minorHAnsi"/>
          <w:noProof/>
          <w:sz w:val="24"/>
          <w:szCs w:val="24"/>
        </w:rPr>
        <w:t>)</w:t>
      </w:r>
      <w:r>
        <w:rPr>
          <w:rFonts w:cstheme="minorHAnsi"/>
          <w:sz w:val="24"/>
          <w:szCs w:val="24"/>
        </w:rPr>
        <w:fldChar w:fldCharType="end"/>
      </w:r>
      <w:r>
        <w:rPr>
          <w:rFonts w:cstheme="minorHAnsi"/>
          <w:sz w:val="24"/>
          <w:szCs w:val="24"/>
        </w:rPr>
        <w:t xml:space="preserve">. However, these salmon would have originated from different regions, been feeding in various locations, and </w:t>
      </w:r>
      <w:r w:rsidR="005D7F29">
        <w:rPr>
          <w:rFonts w:cstheme="minorHAnsi"/>
          <w:sz w:val="24"/>
          <w:szCs w:val="24"/>
        </w:rPr>
        <w:t>were</w:t>
      </w:r>
      <w:r>
        <w:rPr>
          <w:rFonts w:cstheme="minorHAnsi"/>
          <w:sz w:val="24"/>
          <w:szCs w:val="24"/>
        </w:rPr>
        <w:t xml:space="preserve"> caught at different times of the year. These factors complicate interpretation of the data, with respect to the ecology of the species in Puget Sound. </w:t>
      </w:r>
      <w:r w:rsidR="009640B7" w:rsidRPr="00E10DA2">
        <w:rPr>
          <w:rFonts w:cstheme="minorHAnsi"/>
          <w:sz w:val="24"/>
          <w:szCs w:val="24"/>
        </w:rPr>
        <w:t xml:space="preserve">The objective of this study was to examine and report data pertaining to sub-adult “resident” Chinook salmon </w:t>
      </w:r>
      <w:r w:rsidR="007C7C9F">
        <w:rPr>
          <w:rFonts w:cstheme="minorHAnsi"/>
          <w:sz w:val="24"/>
          <w:szCs w:val="24"/>
        </w:rPr>
        <w:t xml:space="preserve">(locally known as </w:t>
      </w:r>
      <w:proofErr w:type="spellStart"/>
      <w:r w:rsidR="007C7C9F">
        <w:rPr>
          <w:rFonts w:cstheme="minorHAnsi"/>
          <w:sz w:val="24"/>
          <w:szCs w:val="24"/>
        </w:rPr>
        <w:t>blackmouth</w:t>
      </w:r>
      <w:proofErr w:type="spellEnd"/>
      <w:r w:rsidR="007C7C9F">
        <w:rPr>
          <w:rFonts w:cstheme="minorHAnsi"/>
          <w:sz w:val="24"/>
          <w:szCs w:val="24"/>
        </w:rPr>
        <w:t xml:space="preserve">, in reference to the black gum line characteristic of the species in marine waters), </w:t>
      </w:r>
      <w:r w:rsidR="009640B7" w:rsidRPr="00E10DA2">
        <w:rPr>
          <w:rFonts w:cstheme="minorHAnsi"/>
          <w:sz w:val="24"/>
          <w:szCs w:val="24"/>
        </w:rPr>
        <w:t xml:space="preserve">caught in central Puget Sound in a culturally unique recreational fishery. Annual records </w:t>
      </w:r>
      <w:r w:rsidR="005D7F29">
        <w:rPr>
          <w:rFonts w:cstheme="minorHAnsi"/>
          <w:sz w:val="24"/>
          <w:szCs w:val="24"/>
        </w:rPr>
        <w:t xml:space="preserve">were maintained </w:t>
      </w:r>
      <w:r w:rsidR="009640B7" w:rsidRPr="00E10DA2">
        <w:rPr>
          <w:rFonts w:cstheme="minorHAnsi"/>
          <w:sz w:val="24"/>
          <w:szCs w:val="24"/>
        </w:rPr>
        <w:t xml:space="preserve">of the </w:t>
      </w:r>
      <w:r w:rsidR="00112437">
        <w:rPr>
          <w:rFonts w:cstheme="minorHAnsi"/>
          <w:sz w:val="24"/>
          <w:szCs w:val="24"/>
        </w:rPr>
        <w:t>mass</w:t>
      </w:r>
      <w:r w:rsidR="009640B7" w:rsidRPr="00E10DA2">
        <w:rPr>
          <w:rFonts w:cstheme="minorHAnsi"/>
          <w:sz w:val="24"/>
          <w:szCs w:val="24"/>
        </w:rPr>
        <w:t xml:space="preserve"> of the </w:t>
      </w:r>
      <w:r w:rsidR="00112437">
        <w:rPr>
          <w:rFonts w:cstheme="minorHAnsi"/>
          <w:sz w:val="24"/>
          <w:szCs w:val="24"/>
        </w:rPr>
        <w:t xml:space="preserve">five </w:t>
      </w:r>
      <w:r w:rsidR="009640B7" w:rsidRPr="00E10DA2">
        <w:rPr>
          <w:rFonts w:cstheme="minorHAnsi"/>
          <w:sz w:val="24"/>
          <w:szCs w:val="24"/>
        </w:rPr>
        <w:t xml:space="preserve">largest </w:t>
      </w:r>
      <w:r w:rsidR="00112437">
        <w:rPr>
          <w:rFonts w:cstheme="minorHAnsi"/>
          <w:sz w:val="24"/>
          <w:szCs w:val="24"/>
        </w:rPr>
        <w:t xml:space="preserve">individual </w:t>
      </w:r>
      <w:r w:rsidR="009640B7" w:rsidRPr="00E10DA2">
        <w:rPr>
          <w:rFonts w:cstheme="minorHAnsi"/>
          <w:sz w:val="24"/>
          <w:szCs w:val="24"/>
        </w:rPr>
        <w:t>fish, number</w:t>
      </w:r>
      <w:r w:rsidR="00112437">
        <w:rPr>
          <w:rFonts w:cstheme="minorHAnsi"/>
          <w:sz w:val="24"/>
          <w:szCs w:val="24"/>
        </w:rPr>
        <w:t>s</w:t>
      </w:r>
      <w:r w:rsidR="009640B7" w:rsidRPr="00E10DA2">
        <w:rPr>
          <w:rFonts w:cstheme="minorHAnsi"/>
          <w:sz w:val="24"/>
          <w:szCs w:val="24"/>
        </w:rPr>
        <w:t xml:space="preserve"> over 10 pounds (</w:t>
      </w:r>
      <w:r w:rsidR="005E58F6">
        <w:rPr>
          <w:rFonts w:cstheme="minorHAnsi"/>
          <w:sz w:val="24"/>
          <w:szCs w:val="24"/>
        </w:rPr>
        <w:t>4.5</w:t>
      </w:r>
      <w:r w:rsidR="00BC5EA3">
        <w:rPr>
          <w:rFonts w:cstheme="minorHAnsi"/>
          <w:sz w:val="24"/>
          <w:szCs w:val="24"/>
        </w:rPr>
        <w:t>4</w:t>
      </w:r>
      <w:r w:rsidR="009640B7" w:rsidRPr="00E10DA2">
        <w:rPr>
          <w:rFonts w:cstheme="minorHAnsi"/>
          <w:sz w:val="24"/>
          <w:szCs w:val="24"/>
        </w:rPr>
        <w:t xml:space="preserve"> kg)</w:t>
      </w:r>
      <w:r w:rsidR="00112437">
        <w:rPr>
          <w:rFonts w:cstheme="minorHAnsi"/>
          <w:sz w:val="24"/>
          <w:szCs w:val="24"/>
        </w:rPr>
        <w:t xml:space="preserve"> and 5 pounds (</w:t>
      </w:r>
      <w:r w:rsidR="00BC5EA3">
        <w:rPr>
          <w:rFonts w:cstheme="minorHAnsi"/>
          <w:sz w:val="24"/>
          <w:szCs w:val="24"/>
        </w:rPr>
        <w:t>2.27</w:t>
      </w:r>
      <w:r w:rsidR="00112437">
        <w:rPr>
          <w:rFonts w:cstheme="minorHAnsi"/>
          <w:sz w:val="24"/>
          <w:szCs w:val="24"/>
        </w:rPr>
        <w:t xml:space="preserve">) since 1946. These data </w:t>
      </w:r>
      <w:r w:rsidR="009640B7" w:rsidRPr="00E10DA2">
        <w:rPr>
          <w:rFonts w:cstheme="minorHAnsi"/>
          <w:sz w:val="24"/>
          <w:szCs w:val="24"/>
        </w:rPr>
        <w:t>were examined for trends over the decades</w:t>
      </w:r>
      <w:r w:rsidR="00112437">
        <w:rPr>
          <w:rFonts w:cstheme="minorHAnsi"/>
          <w:sz w:val="24"/>
          <w:szCs w:val="24"/>
        </w:rPr>
        <w:t xml:space="preserve"> and</w:t>
      </w:r>
      <w:r w:rsidR="009640B7" w:rsidRPr="00E10DA2">
        <w:rPr>
          <w:rFonts w:cstheme="minorHAnsi"/>
          <w:sz w:val="24"/>
          <w:szCs w:val="24"/>
        </w:rPr>
        <w:t xml:space="preserve"> compared to the number of derby registrants as a co-variate. </w:t>
      </w:r>
      <w:r w:rsidR="00B45AE0">
        <w:rPr>
          <w:rFonts w:cstheme="minorHAnsi"/>
          <w:sz w:val="24"/>
          <w:szCs w:val="24"/>
        </w:rPr>
        <w:t xml:space="preserve">We then compared these trends, specific to Chinook salmon originating in Puget Sound and representing only resident salmon, with those of the species caught in Puget Sound as a whole </w:t>
      </w:r>
      <w:r w:rsidR="00B45AE0">
        <w:rPr>
          <w:rFonts w:cstheme="minorHAnsi"/>
          <w:sz w:val="24"/>
          <w:szCs w:val="24"/>
        </w:rPr>
        <w:fldChar w:fldCharType="begin"/>
      </w:r>
      <w:r w:rsidR="003E0210">
        <w:rPr>
          <w:rFonts w:cstheme="minorHAnsi"/>
          <w:sz w:val="24"/>
          <w:szCs w:val="24"/>
        </w:rPr>
        <w:instrText xml:space="preserve"> ADDIN EN.CITE &lt;EndNote&gt;&lt;Cite&gt;&lt;Author&gt;Losee&lt;/Author&gt;&lt;Year&gt;2019&lt;/Year&gt;&lt;RecNum&gt;6488&lt;/RecNum&gt;&lt;DisplayText&gt;(Losee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B45AE0">
        <w:rPr>
          <w:rFonts w:cstheme="minorHAnsi"/>
          <w:sz w:val="24"/>
          <w:szCs w:val="24"/>
        </w:rPr>
        <w:fldChar w:fldCharType="separate"/>
      </w:r>
      <w:r w:rsidR="00B45AE0">
        <w:rPr>
          <w:rFonts w:cstheme="minorHAnsi"/>
          <w:noProof/>
          <w:sz w:val="24"/>
          <w:szCs w:val="24"/>
        </w:rPr>
        <w:t>(</w:t>
      </w:r>
      <w:hyperlink w:anchor="_ENREF_15" w:tooltip="Losee, 2019 #6488" w:history="1">
        <w:r w:rsidR="00327E20">
          <w:rPr>
            <w:rFonts w:cstheme="minorHAnsi"/>
            <w:noProof/>
            <w:sz w:val="24"/>
            <w:szCs w:val="24"/>
          </w:rPr>
          <w:t>Losee et al. 2019</w:t>
        </w:r>
      </w:hyperlink>
      <w:r w:rsidR="00B45AE0">
        <w:rPr>
          <w:rFonts w:cstheme="minorHAnsi"/>
          <w:noProof/>
          <w:sz w:val="24"/>
          <w:szCs w:val="24"/>
        </w:rPr>
        <w:t>)</w:t>
      </w:r>
      <w:r w:rsidR="00B45AE0">
        <w:rPr>
          <w:rFonts w:cstheme="minorHAnsi"/>
          <w:sz w:val="24"/>
          <w:szCs w:val="24"/>
        </w:rPr>
        <w:fldChar w:fldCharType="end"/>
      </w:r>
      <w:r w:rsidR="00B45AE0">
        <w:rPr>
          <w:rFonts w:cstheme="minorHAnsi"/>
          <w:sz w:val="24"/>
          <w:szCs w:val="24"/>
        </w:rPr>
        <w:t xml:space="preserve">.  </w:t>
      </w:r>
    </w:p>
    <w:p w14:paraId="0EB0E111" w14:textId="77777777" w:rsidR="009640B7" w:rsidRPr="00E10DA2" w:rsidRDefault="009640B7" w:rsidP="00175A04">
      <w:pPr>
        <w:spacing w:after="0" w:line="480" w:lineRule="auto"/>
        <w:rPr>
          <w:rFonts w:cstheme="minorHAnsi"/>
          <w:sz w:val="24"/>
          <w:szCs w:val="24"/>
        </w:rPr>
      </w:pPr>
    </w:p>
    <w:p w14:paraId="32B70B90"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Methods</w:t>
      </w:r>
    </w:p>
    <w:p w14:paraId="33436A9B" w14:textId="77777777" w:rsidR="00F06CA9" w:rsidRPr="00E10DA2" w:rsidRDefault="00A459CD" w:rsidP="00175A04">
      <w:pPr>
        <w:spacing w:after="0" w:line="480" w:lineRule="auto"/>
        <w:rPr>
          <w:rFonts w:cstheme="minorHAnsi"/>
          <w:sz w:val="24"/>
          <w:szCs w:val="24"/>
        </w:rPr>
      </w:pP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Salmon Derby</w:t>
      </w:r>
    </w:p>
    <w:p w14:paraId="3C5D873D" w14:textId="77777777" w:rsidR="0075096F" w:rsidRDefault="00A459CD" w:rsidP="00175A04">
      <w:pPr>
        <w:spacing w:after="0" w:line="480" w:lineRule="auto"/>
        <w:rPr>
          <w:rFonts w:cstheme="minorHAnsi"/>
          <w:sz w:val="24"/>
          <w:szCs w:val="24"/>
        </w:rPr>
      </w:pPr>
      <w:r>
        <w:rPr>
          <w:rFonts w:cstheme="minorHAnsi"/>
          <w:sz w:val="24"/>
          <w:szCs w:val="24"/>
        </w:rPr>
        <w:tab/>
      </w:r>
      <w:r w:rsidR="0075096F">
        <w:rPr>
          <w:rFonts w:cstheme="minorHAnsi"/>
          <w:sz w:val="24"/>
          <w:szCs w:val="24"/>
        </w:rPr>
        <w:t xml:space="preserve">The history and origins of the derby are </w:t>
      </w:r>
      <w:r>
        <w:rPr>
          <w:rFonts w:cstheme="minorHAnsi"/>
          <w:sz w:val="24"/>
          <w:szCs w:val="24"/>
        </w:rPr>
        <w:t>described on a monument plaque at the current weigh-in station in</w:t>
      </w:r>
      <w:r w:rsidR="0075096F">
        <w:rPr>
          <w:rFonts w:cstheme="minorHAnsi"/>
          <w:sz w:val="24"/>
          <w:szCs w:val="24"/>
        </w:rPr>
        <w:t xml:space="preserve"> West</w:t>
      </w:r>
      <w:r>
        <w:rPr>
          <w:rFonts w:cstheme="minorHAnsi"/>
          <w:sz w:val="24"/>
          <w:szCs w:val="24"/>
        </w:rPr>
        <w:t xml:space="preserve"> </w:t>
      </w:r>
      <w:r w:rsidR="0075096F">
        <w:rPr>
          <w:rFonts w:cstheme="minorHAnsi"/>
          <w:sz w:val="24"/>
          <w:szCs w:val="24"/>
        </w:rPr>
        <w:t>Seattle.</w:t>
      </w:r>
      <w:r>
        <w:rPr>
          <w:rFonts w:cstheme="minorHAnsi"/>
          <w:sz w:val="24"/>
          <w:szCs w:val="24"/>
        </w:rPr>
        <w:t xml:space="preserve"> </w:t>
      </w:r>
      <w:r w:rsidR="0075096F">
        <w:rPr>
          <w:rFonts w:cstheme="minorHAnsi"/>
          <w:sz w:val="24"/>
          <w:szCs w:val="24"/>
        </w:rPr>
        <w:t>“</w:t>
      </w:r>
      <w:r>
        <w:rPr>
          <w:rFonts w:cstheme="minorHAnsi"/>
          <w:sz w:val="24"/>
          <w:szCs w:val="24"/>
        </w:rPr>
        <w:t xml:space="preserve">The </w:t>
      </w:r>
      <w:proofErr w:type="spellStart"/>
      <w:r>
        <w:rPr>
          <w:rFonts w:cstheme="minorHAnsi"/>
          <w:sz w:val="24"/>
          <w:szCs w:val="24"/>
        </w:rPr>
        <w:t>Tengu</w:t>
      </w:r>
      <w:proofErr w:type="spellEnd"/>
      <w:r>
        <w:rPr>
          <w:rFonts w:cstheme="minorHAnsi"/>
          <w:sz w:val="24"/>
          <w:szCs w:val="24"/>
        </w:rPr>
        <w:t xml:space="preserve"> Club of Seattle, formed in the 1930s by Japanese </w:t>
      </w:r>
      <w:r>
        <w:rPr>
          <w:rFonts w:cstheme="minorHAnsi"/>
          <w:sz w:val="24"/>
          <w:szCs w:val="24"/>
        </w:rPr>
        <w:lastRenderedPageBreak/>
        <w:t xml:space="preserve">Americans, held its first </w:t>
      </w:r>
      <w:proofErr w:type="spellStart"/>
      <w:r>
        <w:rPr>
          <w:rFonts w:cstheme="minorHAnsi"/>
          <w:sz w:val="24"/>
          <w:szCs w:val="24"/>
        </w:rPr>
        <w:t>Ten</w:t>
      </w:r>
      <w:r w:rsidR="0075096F">
        <w:rPr>
          <w:rFonts w:cstheme="minorHAnsi"/>
          <w:sz w:val="24"/>
          <w:szCs w:val="24"/>
        </w:rPr>
        <w:t>gu</w:t>
      </w:r>
      <w:proofErr w:type="spellEnd"/>
      <w:r>
        <w:rPr>
          <w:rFonts w:cstheme="minorHAnsi"/>
          <w:sz w:val="24"/>
          <w:szCs w:val="24"/>
        </w:rPr>
        <w:t xml:space="preserve"> </w:t>
      </w:r>
      <w:r w:rsidR="007C7C9F">
        <w:rPr>
          <w:rFonts w:cstheme="minorHAnsi"/>
          <w:sz w:val="24"/>
          <w:szCs w:val="24"/>
        </w:rPr>
        <w:t>B</w:t>
      </w:r>
      <w:r>
        <w:rPr>
          <w:rFonts w:cstheme="minorHAnsi"/>
          <w:sz w:val="24"/>
          <w:szCs w:val="24"/>
        </w:rPr>
        <w:t xml:space="preserve">lackmouth </w:t>
      </w:r>
      <w:r w:rsidR="007C7C9F">
        <w:rPr>
          <w:rFonts w:cstheme="minorHAnsi"/>
          <w:sz w:val="24"/>
          <w:szCs w:val="24"/>
        </w:rPr>
        <w:t>S</w:t>
      </w:r>
      <w:r>
        <w:rPr>
          <w:rFonts w:cstheme="minorHAnsi"/>
          <w:sz w:val="24"/>
          <w:szCs w:val="24"/>
        </w:rPr>
        <w:t xml:space="preserve">almon </w:t>
      </w:r>
      <w:r w:rsidR="007C7C9F">
        <w:rPr>
          <w:rFonts w:cstheme="minorHAnsi"/>
          <w:sz w:val="24"/>
          <w:szCs w:val="24"/>
        </w:rPr>
        <w:t>Fun D</w:t>
      </w:r>
      <w:r>
        <w:rPr>
          <w:rFonts w:cstheme="minorHAnsi"/>
          <w:sz w:val="24"/>
          <w:szCs w:val="24"/>
        </w:rPr>
        <w:t xml:space="preserve">erby in 1946. Arguably the longest continually running salmon derby in North America, it continues to be held each winter in Elliott Bay. Club members, returning from wartime internment camps, were denied entry into local salmon derbies so they organized the first </w:t>
      </w:r>
      <w:proofErr w:type="spellStart"/>
      <w:r>
        <w:rPr>
          <w:rFonts w:cstheme="minorHAnsi"/>
          <w:sz w:val="24"/>
          <w:szCs w:val="24"/>
        </w:rPr>
        <w:t>Ten</w:t>
      </w:r>
      <w:r w:rsidR="0075096F">
        <w:rPr>
          <w:rFonts w:cstheme="minorHAnsi"/>
          <w:sz w:val="24"/>
          <w:szCs w:val="24"/>
        </w:rPr>
        <w:t>gu</w:t>
      </w:r>
      <w:proofErr w:type="spellEnd"/>
      <w:r w:rsidR="0075096F">
        <w:rPr>
          <w:rFonts w:cstheme="minorHAnsi"/>
          <w:sz w:val="24"/>
          <w:szCs w:val="24"/>
        </w:rPr>
        <w:t xml:space="preserve"> Der</w:t>
      </w:r>
      <w:r>
        <w:rPr>
          <w:rFonts w:cstheme="minorHAnsi"/>
          <w:sz w:val="24"/>
          <w:szCs w:val="24"/>
        </w:rPr>
        <w:t>by in December of 1946. More than 170 people, including about a dozen non-Japanese, fished in the first four</w:t>
      </w:r>
      <w:r w:rsidR="007D02BF">
        <w:rPr>
          <w:rFonts w:cstheme="minorHAnsi"/>
          <w:sz w:val="24"/>
          <w:szCs w:val="24"/>
        </w:rPr>
        <w:t xml:space="preserve"> </w:t>
      </w:r>
      <w:r>
        <w:rPr>
          <w:rFonts w:cstheme="minorHAnsi"/>
          <w:sz w:val="24"/>
          <w:szCs w:val="24"/>
        </w:rPr>
        <w:t>Sundays-long competition. The technique of “mooching” was invented in Elliott Bay by these fishers, who perfected a way to enti</w:t>
      </w:r>
      <w:r w:rsidR="0075096F">
        <w:rPr>
          <w:rFonts w:cstheme="minorHAnsi"/>
          <w:sz w:val="24"/>
          <w:szCs w:val="24"/>
        </w:rPr>
        <w:t>c</w:t>
      </w:r>
      <w:r>
        <w:rPr>
          <w:rFonts w:cstheme="minorHAnsi"/>
          <w:sz w:val="24"/>
          <w:szCs w:val="24"/>
        </w:rPr>
        <w:t xml:space="preserve">e salmon by working bait in an up-and-down motion while drifting. This method proved to </w:t>
      </w:r>
      <w:r w:rsidR="0075096F">
        <w:rPr>
          <w:rFonts w:cstheme="minorHAnsi"/>
          <w:sz w:val="24"/>
          <w:szCs w:val="24"/>
        </w:rPr>
        <w:t>b</w:t>
      </w:r>
      <w:r>
        <w:rPr>
          <w:rFonts w:cstheme="minorHAnsi"/>
          <w:sz w:val="24"/>
          <w:szCs w:val="24"/>
        </w:rPr>
        <w:t>e so effective that non-Japanese would “mooch” her</w:t>
      </w:r>
      <w:r w:rsidR="0075096F">
        <w:rPr>
          <w:rFonts w:cstheme="minorHAnsi"/>
          <w:sz w:val="24"/>
          <w:szCs w:val="24"/>
        </w:rPr>
        <w:t xml:space="preserve">ring from them. The </w:t>
      </w:r>
      <w:proofErr w:type="spellStart"/>
      <w:r w:rsidR="0075096F">
        <w:rPr>
          <w:rFonts w:cstheme="minorHAnsi"/>
          <w:sz w:val="24"/>
          <w:szCs w:val="24"/>
        </w:rPr>
        <w:t>Tengu</w:t>
      </w:r>
      <w:proofErr w:type="spellEnd"/>
      <w:r w:rsidR="0075096F">
        <w:rPr>
          <w:rFonts w:cstheme="minorHAnsi"/>
          <w:sz w:val="24"/>
          <w:szCs w:val="24"/>
        </w:rPr>
        <w:t xml:space="preserve"> Club recognized the historical significance of mooching and adheres to this “purist” way of salmon fishing to this day. The name </w:t>
      </w:r>
      <w:r w:rsidR="007D02BF">
        <w:rPr>
          <w:rFonts w:cstheme="minorHAnsi"/>
          <w:sz w:val="24"/>
          <w:szCs w:val="24"/>
        </w:rPr>
        <w:t>‘</w:t>
      </w:r>
      <w:proofErr w:type="spellStart"/>
      <w:r w:rsidR="0075096F">
        <w:rPr>
          <w:rFonts w:cstheme="minorHAnsi"/>
          <w:sz w:val="24"/>
          <w:szCs w:val="24"/>
        </w:rPr>
        <w:t>Tengu</w:t>
      </w:r>
      <w:proofErr w:type="spellEnd"/>
      <w:r w:rsidR="007D02BF">
        <w:rPr>
          <w:rFonts w:cstheme="minorHAnsi"/>
          <w:sz w:val="24"/>
          <w:szCs w:val="24"/>
        </w:rPr>
        <w:t>’</w:t>
      </w:r>
      <w:r w:rsidR="0075096F">
        <w:rPr>
          <w:rFonts w:cstheme="minorHAnsi"/>
          <w:sz w:val="24"/>
          <w:szCs w:val="24"/>
        </w:rPr>
        <w:t xml:space="preserve"> is from Japanese folklore that describes mythical creatures that were mischievous braggarts. Their long noses are symbolic of exaggerating the truth, which is typical of fish stories.”</w:t>
      </w:r>
    </w:p>
    <w:p w14:paraId="6B19FB36" w14:textId="77777777" w:rsidR="007C7C9F" w:rsidRDefault="001D7239" w:rsidP="00175A04">
      <w:pPr>
        <w:spacing w:after="0" w:line="480" w:lineRule="auto"/>
        <w:rPr>
          <w:rFonts w:cstheme="minorHAnsi"/>
          <w:sz w:val="24"/>
          <w:szCs w:val="24"/>
        </w:rPr>
      </w:pPr>
      <w:r>
        <w:rPr>
          <w:rFonts w:cstheme="minorHAnsi"/>
          <w:sz w:val="24"/>
          <w:szCs w:val="24"/>
        </w:rPr>
        <w:tab/>
        <w:t xml:space="preserve">In the decades that followed, participants in the </w:t>
      </w:r>
      <w:proofErr w:type="spellStart"/>
      <w:r>
        <w:rPr>
          <w:rFonts w:cstheme="minorHAnsi"/>
          <w:sz w:val="24"/>
          <w:szCs w:val="24"/>
        </w:rPr>
        <w:t>Tengu</w:t>
      </w:r>
      <w:proofErr w:type="spellEnd"/>
      <w:r>
        <w:rPr>
          <w:rFonts w:cstheme="minorHAnsi"/>
          <w:sz w:val="24"/>
          <w:szCs w:val="24"/>
        </w:rPr>
        <w:t xml:space="preserve"> Derby continued to use the same technique (e.g., no artificial lures, </w:t>
      </w:r>
      <w:r w:rsidR="007C7C9F">
        <w:rPr>
          <w:rFonts w:cstheme="minorHAnsi"/>
          <w:sz w:val="24"/>
          <w:szCs w:val="24"/>
        </w:rPr>
        <w:t>no</w:t>
      </w:r>
      <w:r>
        <w:rPr>
          <w:rFonts w:cstheme="minorHAnsi"/>
          <w:sz w:val="24"/>
          <w:szCs w:val="24"/>
        </w:rPr>
        <w:t xml:space="preserve"> use of a motor while fishing, no downriggers, etc.) and in precisely the same area (Fig. 1), from </w:t>
      </w:r>
      <w:proofErr w:type="spellStart"/>
      <w:r>
        <w:rPr>
          <w:rFonts w:cstheme="minorHAnsi"/>
          <w:sz w:val="24"/>
          <w:szCs w:val="24"/>
        </w:rPr>
        <w:t>Alki</w:t>
      </w:r>
      <w:proofErr w:type="spellEnd"/>
      <w:r>
        <w:rPr>
          <w:rFonts w:cstheme="minorHAnsi"/>
          <w:sz w:val="24"/>
          <w:szCs w:val="24"/>
        </w:rPr>
        <w:t xml:space="preserve"> Point northward to Four Mile Rock. The derby long pre-dated electronic navigation but this small area is </w:t>
      </w:r>
      <w:proofErr w:type="gramStart"/>
      <w:r>
        <w:rPr>
          <w:rFonts w:cstheme="minorHAnsi"/>
          <w:sz w:val="24"/>
          <w:szCs w:val="24"/>
        </w:rPr>
        <w:t>well-defined</w:t>
      </w:r>
      <w:proofErr w:type="gramEnd"/>
      <w:r>
        <w:rPr>
          <w:rFonts w:cstheme="minorHAnsi"/>
          <w:sz w:val="24"/>
          <w:szCs w:val="24"/>
        </w:rPr>
        <w:t xml:space="preserve"> and most anglers are within sight of each other for much of the time, so fishing outside the area would be quickly detected. Each year the club’s Board of Directors determines the specific dates but typically fishing occurs on Sundays in November and December. Dates and other details are posted annually and registration in the derby provides a record of the n</w:t>
      </w:r>
      <w:r w:rsidR="007C7C9F">
        <w:rPr>
          <w:rFonts w:cstheme="minorHAnsi"/>
          <w:sz w:val="24"/>
          <w:szCs w:val="24"/>
        </w:rPr>
        <w:t xml:space="preserve">umber of participants. However, records were not retained of how many days each registrant fished that season, so the assessment of effort is imprecise in this regard. Fish are brought to a central weighing station rather than </w:t>
      </w:r>
      <w:r w:rsidR="007C7C9F">
        <w:rPr>
          <w:rFonts w:cstheme="minorHAnsi"/>
          <w:sz w:val="24"/>
          <w:szCs w:val="24"/>
        </w:rPr>
        <w:lastRenderedPageBreak/>
        <w:t>being self-reported, and thus the data on fish mass (recorded in pounds, and later converted to kg) can be considered to be very accurate.</w:t>
      </w:r>
    </w:p>
    <w:p w14:paraId="5EC72E77" w14:textId="77777777" w:rsidR="003B4216" w:rsidRDefault="003B4216" w:rsidP="00175A04">
      <w:pPr>
        <w:spacing w:after="0" w:line="480" w:lineRule="auto"/>
        <w:rPr>
          <w:rFonts w:cstheme="minorHAnsi"/>
          <w:sz w:val="24"/>
          <w:szCs w:val="24"/>
        </w:rPr>
      </w:pPr>
      <w:r>
        <w:rPr>
          <w:rFonts w:cstheme="minorHAnsi"/>
          <w:sz w:val="24"/>
          <w:szCs w:val="24"/>
        </w:rPr>
        <w:tab/>
        <w:t xml:space="preserve">Each year the mass of the largest </w:t>
      </w:r>
      <w:r w:rsidR="0027641E">
        <w:rPr>
          <w:rFonts w:cstheme="minorHAnsi"/>
          <w:sz w:val="24"/>
          <w:szCs w:val="24"/>
        </w:rPr>
        <w:t xml:space="preserve">five </w:t>
      </w:r>
      <w:r w:rsidR="006E272E">
        <w:rPr>
          <w:rFonts w:cstheme="minorHAnsi"/>
          <w:sz w:val="24"/>
          <w:szCs w:val="24"/>
        </w:rPr>
        <w:t>fish was recorded</w:t>
      </w:r>
      <w:r w:rsidR="008C2BAD">
        <w:rPr>
          <w:rFonts w:cstheme="minorHAnsi"/>
          <w:sz w:val="24"/>
          <w:szCs w:val="24"/>
        </w:rPr>
        <w:t xml:space="preserve">, </w:t>
      </w:r>
      <w:r w:rsidR="0027641E">
        <w:rPr>
          <w:rFonts w:cstheme="minorHAnsi"/>
          <w:sz w:val="24"/>
          <w:szCs w:val="24"/>
        </w:rPr>
        <w:t>and these data were the focus of our analysis</w:t>
      </w:r>
      <w:r w:rsidR="006E272E">
        <w:rPr>
          <w:rFonts w:cstheme="minorHAnsi"/>
          <w:sz w:val="24"/>
          <w:szCs w:val="24"/>
        </w:rPr>
        <w:t>, but the numbers of Chinook salmon over 10 pounds and over 5 pounds were also recorded, and we present these in graphical form for comparison</w:t>
      </w:r>
      <w:r w:rsidR="0027641E">
        <w:rPr>
          <w:rFonts w:cstheme="minorHAnsi"/>
          <w:sz w:val="24"/>
          <w:szCs w:val="24"/>
        </w:rPr>
        <w:t>. T</w:t>
      </w:r>
      <w:r w:rsidR="008C2BAD">
        <w:rPr>
          <w:rFonts w:cstheme="minorHAnsi"/>
          <w:sz w:val="24"/>
          <w:szCs w:val="24"/>
        </w:rPr>
        <w:t>he number</w:t>
      </w:r>
      <w:r w:rsidR="0027641E">
        <w:rPr>
          <w:rFonts w:cstheme="minorHAnsi"/>
          <w:sz w:val="24"/>
          <w:szCs w:val="24"/>
        </w:rPr>
        <w:t>s</w:t>
      </w:r>
      <w:r w:rsidR="008C2BAD">
        <w:rPr>
          <w:rFonts w:cstheme="minorHAnsi"/>
          <w:sz w:val="24"/>
          <w:szCs w:val="24"/>
        </w:rPr>
        <w:t xml:space="preserve"> of days the derby was open</w:t>
      </w:r>
      <w:r w:rsidR="0027641E">
        <w:rPr>
          <w:rFonts w:cstheme="minorHAnsi"/>
          <w:sz w:val="24"/>
          <w:szCs w:val="24"/>
        </w:rPr>
        <w:t xml:space="preserve"> and</w:t>
      </w:r>
      <w:r w:rsidR="008C2BAD">
        <w:rPr>
          <w:rFonts w:cstheme="minorHAnsi"/>
          <w:sz w:val="24"/>
          <w:szCs w:val="24"/>
        </w:rPr>
        <w:t xml:space="preserve"> registered</w:t>
      </w:r>
      <w:r w:rsidR="0027641E">
        <w:rPr>
          <w:rFonts w:cstheme="minorHAnsi"/>
          <w:sz w:val="24"/>
          <w:szCs w:val="24"/>
        </w:rPr>
        <w:t xml:space="preserve"> participants, and the </w:t>
      </w:r>
      <w:r>
        <w:rPr>
          <w:rFonts w:cstheme="minorHAnsi"/>
          <w:sz w:val="24"/>
          <w:szCs w:val="24"/>
        </w:rPr>
        <w:t>total number of Chinook salmon caught</w:t>
      </w:r>
      <w:r w:rsidR="008C2BAD">
        <w:rPr>
          <w:rFonts w:cstheme="minorHAnsi"/>
          <w:sz w:val="24"/>
          <w:szCs w:val="24"/>
        </w:rPr>
        <w:t xml:space="preserve"> was also recorded </w:t>
      </w:r>
      <w:r w:rsidR="0027641E">
        <w:rPr>
          <w:rFonts w:cstheme="minorHAnsi"/>
          <w:sz w:val="24"/>
          <w:szCs w:val="24"/>
        </w:rPr>
        <w:t xml:space="preserve">each year. However, </w:t>
      </w:r>
      <w:r w:rsidR="008C2BAD">
        <w:rPr>
          <w:rFonts w:cstheme="minorHAnsi"/>
          <w:sz w:val="24"/>
          <w:szCs w:val="24"/>
        </w:rPr>
        <w:t>changes in the size limits over the decades preclude some analyses of those data</w:t>
      </w:r>
      <w:r w:rsidR="006A633B">
        <w:rPr>
          <w:rFonts w:cstheme="minorHAnsi"/>
          <w:sz w:val="24"/>
          <w:szCs w:val="24"/>
        </w:rPr>
        <w:t xml:space="preserve"> because fish were retained and counted in early decades that would now have to be released and so not counted</w:t>
      </w:r>
      <w:r>
        <w:rPr>
          <w:rFonts w:cstheme="minorHAnsi"/>
          <w:sz w:val="24"/>
          <w:szCs w:val="24"/>
        </w:rPr>
        <w:t xml:space="preserve">. </w:t>
      </w:r>
      <w:r w:rsidR="00816BCE">
        <w:rPr>
          <w:rFonts w:cstheme="minorHAnsi"/>
          <w:sz w:val="24"/>
          <w:szCs w:val="24"/>
        </w:rPr>
        <w:t>For the present analysis we used the average mass of the top five fish from 1946 - 2017, omitting two years (2010 and 2013) when fewer than five Chinook salmon were recorded, and 2015 when fishing was closed</w:t>
      </w:r>
      <w:r w:rsidR="00B5333F">
        <w:rPr>
          <w:rFonts w:cstheme="minorHAnsi"/>
          <w:sz w:val="24"/>
          <w:szCs w:val="24"/>
        </w:rPr>
        <w:t>. In 2018 and 2019, fewer than five salmon were caught so the averages were not included</w:t>
      </w:r>
      <w:r w:rsidR="00816BCE">
        <w:rPr>
          <w:rFonts w:cstheme="minorHAnsi"/>
          <w:sz w:val="24"/>
          <w:szCs w:val="24"/>
        </w:rPr>
        <w:t xml:space="preserve">. </w:t>
      </w:r>
      <w:r w:rsidR="008C2BAD">
        <w:rPr>
          <w:rFonts w:cstheme="minorHAnsi"/>
          <w:sz w:val="24"/>
          <w:szCs w:val="24"/>
        </w:rPr>
        <w:t xml:space="preserve">The trends were then </w:t>
      </w:r>
      <w:r w:rsidR="00EA7FAC">
        <w:rPr>
          <w:rFonts w:cstheme="minorHAnsi"/>
          <w:sz w:val="24"/>
          <w:szCs w:val="24"/>
        </w:rPr>
        <w:t>compar</w:t>
      </w:r>
      <w:r w:rsidR="008C2BAD">
        <w:rPr>
          <w:rFonts w:cstheme="minorHAnsi"/>
          <w:sz w:val="24"/>
          <w:szCs w:val="24"/>
        </w:rPr>
        <w:t xml:space="preserve">ed to </w:t>
      </w:r>
      <w:r w:rsidR="00EA7FAC">
        <w:rPr>
          <w:rFonts w:cstheme="minorHAnsi"/>
          <w:sz w:val="24"/>
          <w:szCs w:val="24"/>
        </w:rPr>
        <w:t xml:space="preserve">data </w:t>
      </w:r>
      <w:r w:rsidR="00816BCE">
        <w:rPr>
          <w:rFonts w:cstheme="minorHAnsi"/>
          <w:sz w:val="24"/>
          <w:szCs w:val="24"/>
        </w:rPr>
        <w:t>from 1968 – 201</w:t>
      </w:r>
      <w:r w:rsidR="006E272E">
        <w:rPr>
          <w:rFonts w:cstheme="minorHAnsi"/>
          <w:sz w:val="24"/>
          <w:szCs w:val="24"/>
        </w:rPr>
        <w:t>4</w:t>
      </w:r>
      <w:r w:rsidR="00816BCE">
        <w:rPr>
          <w:rFonts w:cstheme="minorHAnsi"/>
          <w:sz w:val="24"/>
          <w:szCs w:val="24"/>
        </w:rPr>
        <w:t xml:space="preserve"> </w:t>
      </w:r>
      <w:r w:rsidR="00EA7FAC">
        <w:rPr>
          <w:rFonts w:cstheme="minorHAnsi"/>
          <w:sz w:val="24"/>
          <w:szCs w:val="24"/>
        </w:rPr>
        <w:t xml:space="preserve">previously reported by </w:t>
      </w:r>
      <w:r w:rsidR="00EA7FAC">
        <w:rPr>
          <w:rFonts w:cstheme="minorHAnsi"/>
          <w:sz w:val="24"/>
          <w:szCs w:val="24"/>
        </w:rPr>
        <w:fldChar w:fldCharType="begin"/>
      </w:r>
      <w:r w:rsidR="003E0210">
        <w:rPr>
          <w:rFonts w:cstheme="minorHAnsi"/>
          <w:sz w:val="24"/>
          <w:szCs w:val="24"/>
        </w:rPr>
        <w:instrText xml:space="preserve"> ADDIN EN.CITE &lt;EndNote&gt;&lt;Cite AuthorYear="1"&gt;&lt;Author&gt;Losee&lt;/Author&gt;&lt;Year&gt;2019&lt;/Year&gt;&lt;RecNum&gt;6488&lt;/RecNum&gt;&lt;DisplayText&gt;Losee et al. (2019)&lt;/DisplayText&gt;&lt;record&gt;&lt;rec-number&gt;6488&lt;/rec-number&gt;&lt;foreign-keys&gt;&lt;key app="EN" db-id="pa2rd55p5t29rkezf59x9asssx9epef0ese0"&gt;6488&lt;/key&gt;&lt;/foreign-keys&gt;&lt;ref-type name="Journal Article"&gt;17&lt;/ref-type&gt;&lt;contributors&gt;&lt;authors&gt;&lt;author&gt;Losee, J P&lt;/author&gt;&lt;author&gt;Kendall, N W&lt;/author&gt;&lt;author&gt;Dufault, A&lt;/author&gt;&lt;/authors&gt;&lt;/contributors&gt;&lt;titles&gt;&lt;title&gt;Changing salmon: an analysis of body mass, abundance, survival, and productivity trends across 45 years in Puget Sound&lt;/title&gt;&lt;secondary-title&gt;Fish and Fisheries&lt;/secondary-title&gt;&lt;/titles&gt;&lt;periodical&gt;&lt;full-title&gt;Fish and Fisheries&lt;/full-title&gt;&lt;/periodical&gt;&lt;pages&gt;934-951&lt;/pages&gt;&lt;volume&gt;20&lt;/volume&gt;&lt;dates&gt;&lt;year&gt;2019&lt;/year&gt;&lt;/dates&gt;&lt;label&gt;Puget Sound&lt;/label&gt;&lt;urls&gt;&lt;/urls&gt;&lt;/record&gt;&lt;/Cite&gt;&lt;/EndNote&gt;</w:instrText>
      </w:r>
      <w:r w:rsidR="00EA7FAC">
        <w:rPr>
          <w:rFonts w:cstheme="minorHAnsi"/>
          <w:sz w:val="24"/>
          <w:szCs w:val="24"/>
        </w:rPr>
        <w:fldChar w:fldCharType="separate"/>
      </w:r>
      <w:hyperlink w:anchor="_ENREF_15" w:tooltip="Losee, 2019 #6488" w:history="1">
        <w:r w:rsidR="00327E20">
          <w:rPr>
            <w:rFonts w:cstheme="minorHAnsi"/>
            <w:noProof/>
            <w:sz w:val="24"/>
            <w:szCs w:val="24"/>
          </w:rPr>
          <w:t>Losee et al. (2019</w:t>
        </w:r>
      </w:hyperlink>
      <w:r w:rsidR="00EA7FAC">
        <w:rPr>
          <w:rFonts w:cstheme="minorHAnsi"/>
          <w:noProof/>
          <w:sz w:val="24"/>
          <w:szCs w:val="24"/>
        </w:rPr>
        <w:t>)</w:t>
      </w:r>
      <w:r w:rsidR="00EA7FAC">
        <w:rPr>
          <w:rFonts w:cstheme="minorHAnsi"/>
          <w:sz w:val="24"/>
          <w:szCs w:val="24"/>
        </w:rPr>
        <w:fldChar w:fldCharType="end"/>
      </w:r>
      <w:r w:rsidR="00EA7FAC">
        <w:rPr>
          <w:rFonts w:cstheme="minorHAnsi"/>
          <w:sz w:val="24"/>
          <w:szCs w:val="24"/>
        </w:rPr>
        <w:t xml:space="preserve"> on the annual mean body mass of Chinook salmon caught in Puget Sound </w:t>
      </w:r>
      <w:r w:rsidR="00BC5EA3">
        <w:rPr>
          <w:rFonts w:cstheme="minorHAnsi"/>
          <w:sz w:val="24"/>
          <w:szCs w:val="24"/>
        </w:rPr>
        <w:t xml:space="preserve">commercial </w:t>
      </w:r>
      <w:r w:rsidR="00EA7FAC">
        <w:rPr>
          <w:rFonts w:cstheme="minorHAnsi"/>
          <w:sz w:val="24"/>
          <w:szCs w:val="24"/>
        </w:rPr>
        <w:t xml:space="preserve">purse seine fisheries (chosen because </w:t>
      </w:r>
      <w:r w:rsidR="00ED04BD">
        <w:rPr>
          <w:rFonts w:cstheme="minorHAnsi"/>
          <w:sz w:val="24"/>
          <w:szCs w:val="24"/>
        </w:rPr>
        <w:t xml:space="preserve">for their lack of </w:t>
      </w:r>
      <w:r w:rsidR="00EA7FAC">
        <w:rPr>
          <w:rFonts w:cstheme="minorHAnsi"/>
          <w:sz w:val="24"/>
          <w:szCs w:val="24"/>
        </w:rPr>
        <w:t>size-selectiv</w:t>
      </w:r>
      <w:r w:rsidR="00ED04BD">
        <w:rPr>
          <w:rFonts w:cstheme="minorHAnsi"/>
          <w:sz w:val="24"/>
          <w:szCs w:val="24"/>
        </w:rPr>
        <w:t>ity</w:t>
      </w:r>
      <w:r w:rsidR="00EA7FAC">
        <w:rPr>
          <w:rFonts w:cstheme="minorHAnsi"/>
          <w:sz w:val="24"/>
          <w:szCs w:val="24"/>
        </w:rPr>
        <w:t>)</w:t>
      </w:r>
      <w:r w:rsidR="008C2BAD">
        <w:rPr>
          <w:rFonts w:cstheme="minorHAnsi"/>
          <w:sz w:val="24"/>
          <w:szCs w:val="24"/>
        </w:rPr>
        <w:t>.</w:t>
      </w:r>
      <w:r w:rsidR="00B5333F">
        <w:rPr>
          <w:rFonts w:cstheme="minorHAnsi"/>
          <w:sz w:val="24"/>
          <w:szCs w:val="24"/>
        </w:rPr>
        <w:t xml:space="preserve"> [</w:t>
      </w:r>
      <w:r w:rsidR="00B5333F" w:rsidRPr="00B5333F">
        <w:rPr>
          <w:rFonts w:cstheme="minorHAnsi"/>
          <w:sz w:val="24"/>
          <w:szCs w:val="24"/>
          <w:highlight w:val="yellow"/>
        </w:rPr>
        <w:t>Mark – if we use the average of the top four fish, we add 2010 and 2018 data; if we make it the average of the top three fish, we add 2010, 2013, and 2018, and if we make it the average of the top two, we add 2019 as well</w:t>
      </w:r>
      <w:r w:rsidR="00B5333F">
        <w:rPr>
          <w:rFonts w:cstheme="minorHAnsi"/>
          <w:sz w:val="24"/>
          <w:szCs w:val="24"/>
        </w:rPr>
        <w:t>.]</w:t>
      </w:r>
    </w:p>
    <w:p w14:paraId="1A4E8225" w14:textId="0D4AA197" w:rsidR="007C7C9F" w:rsidRDefault="007C7C9F" w:rsidP="00175A04">
      <w:pPr>
        <w:spacing w:after="0" w:line="480" w:lineRule="auto"/>
        <w:rPr>
          <w:ins w:id="6" w:author="Mark Scheuerell" w:date="2021-06-28T10:48:00Z"/>
          <w:rFonts w:cstheme="minorHAnsi"/>
          <w:sz w:val="24"/>
          <w:szCs w:val="24"/>
        </w:rPr>
      </w:pPr>
    </w:p>
    <w:p w14:paraId="0325E471" w14:textId="62C3FEFA" w:rsidR="007F2611" w:rsidRDefault="007F2611" w:rsidP="00175A04">
      <w:pPr>
        <w:spacing w:after="0" w:line="480" w:lineRule="auto"/>
        <w:rPr>
          <w:ins w:id="7" w:author="Mark Scheuerell" w:date="2021-06-28T10:48:00Z"/>
          <w:rFonts w:cstheme="minorHAnsi"/>
          <w:sz w:val="24"/>
          <w:szCs w:val="24"/>
        </w:rPr>
      </w:pPr>
      <w:ins w:id="8" w:author="Mark Scheuerell" w:date="2021-06-28T10:48:00Z">
        <w:r>
          <w:rPr>
            <w:rFonts w:cstheme="minorHAnsi"/>
            <w:sz w:val="24"/>
            <w:szCs w:val="24"/>
          </w:rPr>
          <w:t>Statistical models</w:t>
        </w:r>
      </w:ins>
    </w:p>
    <w:p w14:paraId="0A255898" w14:textId="755F02CE" w:rsidR="007F2611" w:rsidRDefault="007F2611">
      <w:pPr>
        <w:spacing w:after="0" w:line="480" w:lineRule="auto"/>
        <w:ind w:firstLine="720"/>
        <w:rPr>
          <w:ins w:id="9" w:author="Mark Scheuerell" w:date="2021-06-28T10:52:00Z"/>
          <w:rFonts w:cstheme="minorHAnsi"/>
          <w:sz w:val="24"/>
          <w:szCs w:val="24"/>
        </w:rPr>
        <w:pPrChange w:id="10" w:author="Mark Scheuerell" w:date="2021-06-28T10:52:00Z">
          <w:pPr>
            <w:spacing w:after="0" w:line="480" w:lineRule="auto"/>
          </w:pPr>
        </w:pPrChange>
      </w:pPr>
      <w:ins w:id="11" w:author="Mark Scheuerell" w:date="2021-06-28T10:48:00Z">
        <w:r>
          <w:rPr>
            <w:rFonts w:cstheme="minorHAnsi"/>
            <w:sz w:val="24"/>
            <w:szCs w:val="24"/>
          </w:rPr>
          <w:t xml:space="preserve">We modeled the </w:t>
        </w:r>
      </w:ins>
      <w:ins w:id="12" w:author="Mark Scheuerell" w:date="2021-06-30T07:00:00Z">
        <w:r w:rsidR="008436D2">
          <w:rPr>
            <w:rFonts w:cstheme="minorHAnsi"/>
            <w:sz w:val="24"/>
            <w:szCs w:val="24"/>
          </w:rPr>
          <w:t>masses</w:t>
        </w:r>
      </w:ins>
      <w:ins w:id="13" w:author="Mark Scheuerell" w:date="2021-06-28T10:48:00Z">
        <w:r>
          <w:rPr>
            <w:rFonts w:cstheme="minorHAnsi"/>
            <w:sz w:val="24"/>
            <w:szCs w:val="24"/>
          </w:rPr>
          <w:t xml:space="preserve"> of fish caught in both the </w:t>
        </w:r>
        <w:proofErr w:type="spellStart"/>
        <w:r>
          <w:rPr>
            <w:rFonts w:cstheme="minorHAnsi"/>
            <w:sz w:val="24"/>
            <w:szCs w:val="24"/>
          </w:rPr>
          <w:t>Tengu</w:t>
        </w:r>
        <w:proofErr w:type="spellEnd"/>
        <w:r>
          <w:rPr>
            <w:rFonts w:cstheme="minorHAnsi"/>
            <w:sz w:val="24"/>
            <w:szCs w:val="24"/>
          </w:rPr>
          <w:t xml:space="preserve"> Derby and </w:t>
        </w:r>
      </w:ins>
      <w:ins w:id="14" w:author="Mark Scheuerell" w:date="2021-06-28T10:49:00Z">
        <w:r>
          <w:rPr>
            <w:rFonts w:cstheme="minorHAnsi"/>
            <w:sz w:val="24"/>
            <w:szCs w:val="24"/>
          </w:rPr>
          <w:t xml:space="preserve">WDFW surveys using simple forms of multivariate state-space models. These models consist of two parts: </w:t>
        </w:r>
      </w:ins>
      <w:ins w:id="15" w:author="Mark Scheuerell" w:date="2021-06-28T10:50:00Z">
        <w:r>
          <w:rPr>
            <w:rFonts w:cstheme="minorHAnsi"/>
            <w:sz w:val="24"/>
            <w:szCs w:val="24"/>
          </w:rPr>
          <w:t xml:space="preserve">1) </w:t>
        </w:r>
      </w:ins>
      <w:ins w:id="16" w:author="Mark Scheuerell" w:date="2021-06-28T10:49:00Z">
        <w:r>
          <w:rPr>
            <w:rFonts w:cstheme="minorHAnsi"/>
            <w:sz w:val="24"/>
            <w:szCs w:val="24"/>
          </w:rPr>
          <w:t xml:space="preserve">a state model that describes the changes in the true, but </w:t>
        </w:r>
      </w:ins>
      <w:ins w:id="17" w:author="Mark Scheuerell" w:date="2021-06-28T10:50:00Z">
        <w:r>
          <w:rPr>
            <w:rFonts w:cstheme="minorHAnsi"/>
            <w:sz w:val="24"/>
            <w:szCs w:val="24"/>
          </w:rPr>
          <w:t>un</w:t>
        </w:r>
      </w:ins>
      <w:ins w:id="18" w:author="Mark Scheuerell" w:date="2021-06-28T10:49:00Z">
        <w:r>
          <w:rPr>
            <w:rFonts w:cstheme="minorHAnsi"/>
            <w:sz w:val="24"/>
            <w:szCs w:val="24"/>
          </w:rPr>
          <w:t>know</w:t>
        </w:r>
      </w:ins>
      <w:ins w:id="19" w:author="Mark Scheuerell" w:date="2021-06-28T10:50:00Z">
        <w:r>
          <w:rPr>
            <w:rFonts w:cstheme="minorHAnsi"/>
            <w:sz w:val="24"/>
            <w:szCs w:val="24"/>
          </w:rPr>
          <w:t xml:space="preserve">n </w:t>
        </w:r>
      </w:ins>
      <w:ins w:id="20" w:author="Mark Scheuerell" w:date="2021-06-30T07:00:00Z">
        <w:r w:rsidR="008436D2">
          <w:rPr>
            <w:rFonts w:cstheme="minorHAnsi"/>
            <w:sz w:val="24"/>
            <w:szCs w:val="24"/>
          </w:rPr>
          <w:t>mass</w:t>
        </w:r>
      </w:ins>
      <w:ins w:id="21" w:author="Mark Scheuerell" w:date="2021-06-28T10:50:00Z">
        <w:r>
          <w:rPr>
            <w:rFonts w:cstheme="minorHAnsi"/>
            <w:sz w:val="24"/>
            <w:szCs w:val="24"/>
          </w:rPr>
          <w:t xml:space="preserve"> of fish; and 2) an </w:t>
        </w:r>
        <w:r>
          <w:rPr>
            <w:rFonts w:cstheme="minorHAnsi"/>
            <w:sz w:val="24"/>
            <w:szCs w:val="24"/>
          </w:rPr>
          <w:lastRenderedPageBreak/>
          <w:t xml:space="preserve">observation model that relates the observed time series of fish </w:t>
        </w:r>
      </w:ins>
      <w:ins w:id="22" w:author="Mark Scheuerell" w:date="2021-06-30T07:00:00Z">
        <w:r w:rsidR="008436D2">
          <w:rPr>
            <w:rFonts w:cstheme="minorHAnsi"/>
            <w:sz w:val="24"/>
            <w:szCs w:val="24"/>
          </w:rPr>
          <w:t>masse</w:t>
        </w:r>
      </w:ins>
      <w:ins w:id="23" w:author="Mark Scheuerell" w:date="2021-06-28T10:50:00Z">
        <w:r>
          <w:rPr>
            <w:rFonts w:cstheme="minorHAnsi"/>
            <w:sz w:val="24"/>
            <w:szCs w:val="24"/>
          </w:rPr>
          <w:t>s to the t</w:t>
        </w:r>
      </w:ins>
      <w:ins w:id="24" w:author="Mark Scheuerell" w:date="2021-06-28T10:51:00Z">
        <w:r>
          <w:rPr>
            <w:rFonts w:cstheme="minorHAnsi"/>
            <w:sz w:val="24"/>
            <w:szCs w:val="24"/>
          </w:rPr>
          <w:t>rue state. Each of the component models varied subtly</w:t>
        </w:r>
      </w:ins>
      <w:ins w:id="25" w:author="Mark Scheuerell" w:date="2021-06-28T10:52:00Z">
        <w:r>
          <w:rPr>
            <w:rFonts w:cstheme="minorHAnsi"/>
            <w:sz w:val="24"/>
            <w:szCs w:val="24"/>
          </w:rPr>
          <w:t xml:space="preserve"> depending on the underlying hypothesis about how the 2 sources of data were related. </w:t>
        </w:r>
      </w:ins>
      <w:ins w:id="26" w:author="Mark Scheuerell" w:date="2021-06-28T12:21:00Z">
        <w:r w:rsidR="00DB523D">
          <w:rPr>
            <w:rFonts w:cstheme="minorHAnsi"/>
            <w:sz w:val="24"/>
            <w:szCs w:val="24"/>
          </w:rPr>
          <w:t xml:space="preserve">Here we </w:t>
        </w:r>
      </w:ins>
      <w:ins w:id="27" w:author="Mark Scheuerell" w:date="2021-06-28T12:26:00Z">
        <w:r w:rsidR="00621D52">
          <w:rPr>
            <w:rFonts w:cstheme="minorHAnsi"/>
            <w:sz w:val="24"/>
            <w:szCs w:val="24"/>
          </w:rPr>
          <w:t>wanted to evaluate</w:t>
        </w:r>
      </w:ins>
      <w:ins w:id="28" w:author="Mark Scheuerell" w:date="2021-06-28T12:21:00Z">
        <w:r w:rsidR="00DB523D">
          <w:rPr>
            <w:rFonts w:cstheme="minorHAnsi"/>
            <w:sz w:val="24"/>
            <w:szCs w:val="24"/>
          </w:rPr>
          <w:t xml:space="preserve"> </w:t>
        </w:r>
      </w:ins>
      <w:ins w:id="29" w:author="Mark Scheuerell" w:date="2021-06-28T12:25:00Z">
        <w:r w:rsidR="00621D52">
          <w:rPr>
            <w:rFonts w:cstheme="minorHAnsi"/>
            <w:sz w:val="24"/>
            <w:szCs w:val="24"/>
          </w:rPr>
          <w:t xml:space="preserve">1) if there was any evidence for a systematic change in fish </w:t>
        </w:r>
      </w:ins>
      <w:ins w:id="30" w:author="Mark Scheuerell" w:date="2021-06-30T07:01:00Z">
        <w:r w:rsidR="008436D2">
          <w:rPr>
            <w:rFonts w:cstheme="minorHAnsi"/>
            <w:sz w:val="24"/>
            <w:szCs w:val="24"/>
          </w:rPr>
          <w:t>mass</w:t>
        </w:r>
      </w:ins>
      <w:ins w:id="31" w:author="Mark Scheuerell" w:date="2021-06-28T12:25:00Z">
        <w:r w:rsidR="00621D52">
          <w:rPr>
            <w:rFonts w:cstheme="minorHAnsi"/>
            <w:sz w:val="24"/>
            <w:szCs w:val="24"/>
          </w:rPr>
          <w:t xml:space="preserve"> over time; and 2</w:t>
        </w:r>
      </w:ins>
      <w:ins w:id="32" w:author="Mark Scheuerell" w:date="2021-06-28T12:23:00Z">
        <w:r w:rsidR="00621D52">
          <w:rPr>
            <w:rFonts w:cstheme="minorHAnsi"/>
            <w:sz w:val="24"/>
            <w:szCs w:val="24"/>
          </w:rPr>
          <w:t xml:space="preserve">) </w:t>
        </w:r>
      </w:ins>
      <w:ins w:id="33" w:author="Mark Scheuerell" w:date="2021-06-28T12:21:00Z">
        <w:r w:rsidR="00DB523D">
          <w:rPr>
            <w:rFonts w:cstheme="minorHAnsi"/>
            <w:sz w:val="24"/>
            <w:szCs w:val="24"/>
          </w:rPr>
          <w:t xml:space="preserve">whether or not adult salmon caught in the derby reflected </w:t>
        </w:r>
      </w:ins>
      <w:ins w:id="34" w:author="Mark Scheuerell" w:date="2021-06-28T12:24:00Z">
        <w:r w:rsidR="00621D52">
          <w:rPr>
            <w:rFonts w:cstheme="minorHAnsi"/>
            <w:sz w:val="24"/>
            <w:szCs w:val="24"/>
          </w:rPr>
          <w:t>changes</w:t>
        </w:r>
      </w:ins>
      <w:ins w:id="35" w:author="Mark Scheuerell" w:date="2021-06-28T12:22:00Z">
        <w:r w:rsidR="00621D52">
          <w:rPr>
            <w:rFonts w:cstheme="minorHAnsi"/>
            <w:sz w:val="24"/>
            <w:szCs w:val="24"/>
          </w:rPr>
          <w:t xml:space="preserve"> in </w:t>
        </w:r>
      </w:ins>
      <w:ins w:id="36" w:author="Mark Scheuerell" w:date="2021-06-28T12:24:00Z">
        <w:r w:rsidR="00621D52">
          <w:rPr>
            <w:rFonts w:cstheme="minorHAnsi"/>
            <w:sz w:val="24"/>
            <w:szCs w:val="24"/>
          </w:rPr>
          <w:t xml:space="preserve">their </w:t>
        </w:r>
      </w:ins>
      <w:ins w:id="37" w:author="Mark Scheuerell" w:date="2021-06-30T07:01:00Z">
        <w:r w:rsidR="008436D2">
          <w:rPr>
            <w:rFonts w:cstheme="minorHAnsi"/>
            <w:sz w:val="24"/>
            <w:szCs w:val="24"/>
          </w:rPr>
          <w:t>mass</w:t>
        </w:r>
      </w:ins>
      <w:ins w:id="38" w:author="Mark Scheuerell" w:date="2021-06-28T12:22:00Z">
        <w:r w:rsidR="00621D52">
          <w:rPr>
            <w:rFonts w:cstheme="minorHAnsi"/>
            <w:sz w:val="24"/>
            <w:szCs w:val="24"/>
          </w:rPr>
          <w:t xml:space="preserve"> over time </w:t>
        </w:r>
      </w:ins>
      <w:ins w:id="39" w:author="Mark Scheuerell" w:date="2021-06-28T12:25:00Z">
        <w:r w:rsidR="00621D52">
          <w:rPr>
            <w:rFonts w:cstheme="minorHAnsi"/>
            <w:sz w:val="24"/>
            <w:szCs w:val="24"/>
          </w:rPr>
          <w:t xml:space="preserve">that were </w:t>
        </w:r>
      </w:ins>
      <w:ins w:id="40" w:author="Mark Scheuerell" w:date="2021-06-28T12:24:00Z">
        <w:r w:rsidR="00621D52">
          <w:rPr>
            <w:rFonts w:cstheme="minorHAnsi"/>
            <w:sz w:val="24"/>
            <w:szCs w:val="24"/>
          </w:rPr>
          <w:t>si</w:t>
        </w:r>
      </w:ins>
      <w:ins w:id="41" w:author="Mark Scheuerell" w:date="2021-06-28T12:25:00Z">
        <w:r w:rsidR="00621D52">
          <w:rPr>
            <w:rFonts w:cstheme="minorHAnsi"/>
            <w:sz w:val="24"/>
            <w:szCs w:val="24"/>
          </w:rPr>
          <w:t>milar to those</w:t>
        </w:r>
      </w:ins>
      <w:ins w:id="42" w:author="Mark Scheuerell" w:date="2021-06-28T12:22:00Z">
        <w:r w:rsidR="00621D52">
          <w:rPr>
            <w:rFonts w:cstheme="minorHAnsi"/>
            <w:sz w:val="24"/>
            <w:szCs w:val="24"/>
          </w:rPr>
          <w:t xml:space="preserve"> fish caught by WDFW</w:t>
        </w:r>
      </w:ins>
      <w:ins w:id="43" w:author="Mark Scheuerell" w:date="2021-06-28T12:23:00Z">
        <w:r w:rsidR="00621D52">
          <w:rPr>
            <w:rFonts w:cstheme="minorHAnsi"/>
            <w:sz w:val="24"/>
            <w:szCs w:val="24"/>
          </w:rPr>
          <w:t>.</w:t>
        </w:r>
      </w:ins>
    </w:p>
    <w:p w14:paraId="14199E4E" w14:textId="3A9A1EC8" w:rsidR="007F2611" w:rsidRDefault="007F2611" w:rsidP="007F2611">
      <w:pPr>
        <w:spacing w:after="0" w:line="480" w:lineRule="auto"/>
        <w:ind w:firstLine="720"/>
        <w:rPr>
          <w:ins w:id="44" w:author="Mark Scheuerell" w:date="2021-06-28T10:54:00Z"/>
          <w:rFonts w:cstheme="minorHAnsi"/>
          <w:sz w:val="24"/>
          <w:szCs w:val="24"/>
        </w:rPr>
      </w:pPr>
      <w:ins w:id="45" w:author="Mark Scheuerell" w:date="2021-06-28T10:52:00Z">
        <w:r>
          <w:rPr>
            <w:rFonts w:cstheme="minorHAnsi"/>
            <w:sz w:val="24"/>
            <w:szCs w:val="24"/>
          </w:rPr>
          <w:t xml:space="preserve">Beginning with the state model, </w:t>
        </w:r>
      </w:ins>
      <w:ins w:id="46" w:author="Mark Scheuerell" w:date="2021-06-28T10:53:00Z">
        <w:r>
          <w:rPr>
            <w:rFonts w:cstheme="minorHAnsi"/>
            <w:sz w:val="24"/>
            <w:szCs w:val="24"/>
          </w:rPr>
          <w:t xml:space="preserve">we modeled changes in fish </w:t>
        </w:r>
      </w:ins>
      <w:ins w:id="47" w:author="Mark Scheuerell" w:date="2021-06-30T07:01:00Z">
        <w:r w:rsidR="008436D2">
          <w:rPr>
            <w:rFonts w:cstheme="minorHAnsi"/>
            <w:sz w:val="24"/>
            <w:szCs w:val="24"/>
          </w:rPr>
          <w:t>mass</w:t>
        </w:r>
      </w:ins>
      <w:ins w:id="48" w:author="Mark Scheuerell" w:date="2021-06-28T10:53:00Z">
        <w:r>
          <w:rPr>
            <w:rFonts w:cstheme="minorHAnsi"/>
            <w:sz w:val="24"/>
            <w:szCs w:val="24"/>
          </w:rPr>
          <w:t xml:space="preserve"> </w:t>
        </w:r>
      </w:ins>
      <w:ins w:id="49" w:author="Mark Scheuerell" w:date="2021-06-28T12:11:00Z">
        <w:r w:rsidR="005936DA">
          <w:rPr>
            <w:rFonts w:cstheme="minorHAnsi"/>
            <w:sz w:val="24"/>
            <w:szCs w:val="24"/>
          </w:rPr>
          <w:t>using</w:t>
        </w:r>
      </w:ins>
      <w:ins w:id="50" w:author="Mark Scheuerell" w:date="2021-06-28T10:53:00Z">
        <w:r>
          <w:rPr>
            <w:rFonts w:cstheme="minorHAnsi"/>
            <w:sz w:val="24"/>
            <w:szCs w:val="24"/>
          </w:rPr>
          <w:t xml:space="preserve"> a random walk, </w:t>
        </w:r>
      </w:ins>
      <w:ins w:id="51" w:author="Mark Scheuerell" w:date="2021-06-28T11:59:00Z">
        <w:r w:rsidR="00A0008B">
          <w:rPr>
            <w:rFonts w:cstheme="minorHAnsi"/>
            <w:sz w:val="24"/>
            <w:szCs w:val="24"/>
          </w:rPr>
          <w:t>for</w:t>
        </w:r>
      </w:ins>
      <w:ins w:id="52" w:author="Mark Scheuerell" w:date="2021-06-28T10:53:00Z">
        <w:r>
          <w:rPr>
            <w:rFonts w:cstheme="minorHAnsi"/>
            <w:sz w:val="24"/>
            <w:szCs w:val="24"/>
          </w:rPr>
          <w:t xml:space="preserve"> which the </w:t>
        </w:r>
      </w:ins>
      <w:ins w:id="53" w:author="Mark Scheuerell" w:date="2021-06-28T12:27:00Z">
        <w:r w:rsidR="00621D52">
          <w:rPr>
            <w:rFonts w:cstheme="minorHAnsi"/>
            <w:sz w:val="24"/>
            <w:szCs w:val="24"/>
          </w:rPr>
          <w:t xml:space="preserve">change in </w:t>
        </w:r>
      </w:ins>
      <w:ins w:id="54" w:author="Mark Scheuerell" w:date="2021-06-30T07:01:00Z">
        <w:r w:rsidR="008436D2">
          <w:rPr>
            <w:rFonts w:cstheme="minorHAnsi"/>
            <w:sz w:val="24"/>
            <w:szCs w:val="24"/>
          </w:rPr>
          <w:t>mass</w:t>
        </w:r>
      </w:ins>
      <w:ins w:id="55" w:author="Mark Scheuerell" w:date="2021-06-28T10:53:00Z">
        <w:r>
          <w:rPr>
            <w:rFonts w:cstheme="minorHAnsi"/>
            <w:sz w:val="24"/>
            <w:szCs w:val="24"/>
          </w:rPr>
          <w:t xml:space="preserve"> over time was assumed to be either biased or unbiased</w:t>
        </w:r>
      </w:ins>
      <w:ins w:id="56" w:author="Mark Scheuerell" w:date="2021-06-28T12:27:00Z">
        <w:r w:rsidR="00621D52">
          <w:rPr>
            <w:rFonts w:cstheme="minorHAnsi"/>
            <w:sz w:val="24"/>
            <w:szCs w:val="24"/>
          </w:rPr>
          <w:t xml:space="preserve">, </w:t>
        </w:r>
      </w:ins>
      <w:ins w:id="57" w:author="Mark Scheuerell" w:date="2021-06-28T12:28:00Z">
        <w:r w:rsidR="00621D52">
          <w:rPr>
            <w:rFonts w:cstheme="minorHAnsi"/>
            <w:sz w:val="24"/>
            <w:szCs w:val="24"/>
          </w:rPr>
          <w:t xml:space="preserve">indicating whether the changes in fish </w:t>
        </w:r>
      </w:ins>
      <w:ins w:id="58" w:author="Mark Scheuerell" w:date="2021-06-30T07:01:00Z">
        <w:r w:rsidR="008436D2">
          <w:rPr>
            <w:rFonts w:cstheme="minorHAnsi"/>
            <w:sz w:val="24"/>
            <w:szCs w:val="24"/>
          </w:rPr>
          <w:t>mass</w:t>
        </w:r>
      </w:ins>
      <w:ins w:id="59" w:author="Mark Scheuerell" w:date="2021-06-28T12:28:00Z">
        <w:r w:rsidR="00621D52">
          <w:rPr>
            <w:rFonts w:cstheme="minorHAnsi"/>
            <w:sz w:val="24"/>
            <w:szCs w:val="24"/>
          </w:rPr>
          <w:t xml:space="preserve"> over time were random or </w:t>
        </w:r>
      </w:ins>
      <w:ins w:id="60" w:author="Mark Scheuerell" w:date="2021-06-28T12:29:00Z">
        <w:r w:rsidR="00621D52">
          <w:rPr>
            <w:rFonts w:cstheme="minorHAnsi"/>
            <w:sz w:val="24"/>
            <w:szCs w:val="24"/>
          </w:rPr>
          <w:t xml:space="preserve">generally </w:t>
        </w:r>
      </w:ins>
      <w:ins w:id="61" w:author="Mark Scheuerell" w:date="2021-06-28T12:28:00Z">
        <w:r w:rsidR="00621D52">
          <w:rPr>
            <w:rFonts w:cstheme="minorHAnsi"/>
            <w:sz w:val="24"/>
            <w:szCs w:val="24"/>
          </w:rPr>
          <w:t>trending upward/downward</w:t>
        </w:r>
      </w:ins>
      <w:ins w:id="62" w:author="Mark Scheuerell" w:date="2021-06-28T10:54:00Z">
        <w:r>
          <w:rPr>
            <w:rFonts w:cstheme="minorHAnsi"/>
            <w:sz w:val="24"/>
            <w:szCs w:val="24"/>
          </w:rPr>
          <w:t>. Specifically,</w:t>
        </w:r>
      </w:ins>
      <w:ins w:id="63" w:author="Mark Scheuerell" w:date="2021-06-28T12:35:00Z">
        <w:r w:rsidR="009046B8">
          <w:rPr>
            <w:rFonts w:cstheme="minorHAnsi"/>
            <w:sz w:val="24"/>
            <w:szCs w:val="24"/>
          </w:rPr>
          <w:t xml:space="preserve"> the model takes the form</w:t>
        </w:r>
      </w:ins>
    </w:p>
    <w:p w14:paraId="20065AD8" w14:textId="4823CB71" w:rsidR="007F2611" w:rsidRPr="007F2611" w:rsidRDefault="004146A5">
      <w:pPr>
        <w:tabs>
          <w:tab w:val="center" w:pos="4680"/>
          <w:tab w:val="right" w:pos="9180"/>
        </w:tabs>
        <w:spacing w:after="0" w:line="480" w:lineRule="auto"/>
        <w:ind w:firstLine="720"/>
        <w:rPr>
          <w:ins w:id="64" w:author="Mark Scheuerell" w:date="2021-06-28T10:56:00Z"/>
          <w:rFonts w:eastAsiaTheme="minorEastAsia" w:cstheme="minorHAnsi"/>
          <w:sz w:val="24"/>
          <w:szCs w:val="24"/>
        </w:rPr>
        <w:pPrChange w:id="65" w:author="Mark Scheuerell" w:date="2021-06-28T12:13:00Z">
          <w:pPr>
            <w:tabs>
              <w:tab w:val="right" w:pos="9180"/>
            </w:tabs>
            <w:spacing w:after="0" w:line="480" w:lineRule="auto"/>
            <w:ind w:firstLine="720"/>
          </w:pPr>
        </w:pPrChange>
      </w:pPr>
      <w:ins w:id="66" w:author="Mark Scheuerell" w:date="2021-06-28T12:13:00Z">
        <w:r>
          <w:rPr>
            <w:rFonts w:eastAsiaTheme="minorEastAsia" w:cstheme="minorHAnsi"/>
            <w:sz w:val="24"/>
            <w:szCs w:val="24"/>
          </w:rPr>
          <w:tab/>
        </w:r>
      </w:ins>
      <m:oMath>
        <m:sSub>
          <m:sSubPr>
            <m:ctrlPr>
              <w:ins w:id="67" w:author="Mark Scheuerell" w:date="2021-06-28T10:55:00Z">
                <w:rPr>
                  <w:rFonts w:ascii="Cambria Math" w:hAnsi="Cambria Math" w:cstheme="minorHAnsi"/>
                  <w:i/>
                  <w:sz w:val="24"/>
                  <w:szCs w:val="24"/>
                </w:rPr>
              </w:ins>
            </m:ctrlPr>
          </m:sSubPr>
          <m:e>
            <m:r>
              <w:ins w:id="68" w:author="Mark Scheuerell" w:date="2021-06-28T10:55:00Z">
                <w:rPr>
                  <w:rFonts w:ascii="Cambria Math" w:hAnsi="Cambria Math" w:cstheme="minorHAnsi"/>
                  <w:sz w:val="24"/>
                  <w:szCs w:val="24"/>
                </w:rPr>
                <m:t>x</m:t>
              </w:ins>
            </m:r>
          </m:e>
          <m:sub>
            <m:r>
              <w:ins w:id="69" w:author="Mark Scheuerell" w:date="2021-06-28T12:15:00Z">
                <w:rPr>
                  <w:rFonts w:ascii="Cambria Math" w:hAnsi="Cambria Math" w:cstheme="minorHAnsi"/>
                  <w:sz w:val="24"/>
                  <w:szCs w:val="24"/>
                </w:rPr>
                <m:t>i,</m:t>
              </w:ins>
            </m:r>
            <m:r>
              <w:ins w:id="70" w:author="Mark Scheuerell" w:date="2021-06-28T10:55:00Z">
                <w:rPr>
                  <w:rFonts w:ascii="Cambria Math" w:hAnsi="Cambria Math" w:cstheme="minorHAnsi"/>
                  <w:sz w:val="24"/>
                  <w:szCs w:val="24"/>
                </w:rPr>
                <m:t>t</m:t>
              </w:ins>
            </m:r>
          </m:sub>
        </m:sSub>
        <m:r>
          <w:rPr>
            <w:rFonts w:ascii="Cambria Math" w:hAnsi="Cambria Math" w:cstheme="minorHAnsi"/>
            <w:sz w:val="24"/>
            <w:szCs w:val="24"/>
          </w:rPr>
          <m:t>=</m:t>
        </m:r>
        <m:sSub>
          <m:sSubPr>
            <m:ctrlPr>
              <w:ins w:id="71" w:author="Mark Scheuerell" w:date="2021-06-28T10:55:00Z">
                <w:rPr>
                  <w:rFonts w:ascii="Cambria Math" w:hAnsi="Cambria Math" w:cstheme="minorHAnsi"/>
                  <w:i/>
                  <w:sz w:val="24"/>
                  <w:szCs w:val="24"/>
                </w:rPr>
              </w:ins>
            </m:ctrlPr>
          </m:sSubPr>
          <m:e>
            <m:r>
              <w:ins w:id="72" w:author="Mark Scheuerell" w:date="2021-06-28T10:55:00Z">
                <w:rPr>
                  <w:rFonts w:ascii="Cambria Math" w:hAnsi="Cambria Math" w:cstheme="minorHAnsi"/>
                  <w:sz w:val="24"/>
                  <w:szCs w:val="24"/>
                </w:rPr>
                <m:t>x</m:t>
              </w:ins>
            </m:r>
          </m:e>
          <m:sub>
            <m:r>
              <w:ins w:id="73" w:author="Mark Scheuerell" w:date="2021-06-28T12:16:00Z">
                <w:rPr>
                  <w:rFonts w:ascii="Cambria Math" w:hAnsi="Cambria Math" w:cstheme="minorHAnsi"/>
                  <w:sz w:val="24"/>
                  <w:szCs w:val="24"/>
                </w:rPr>
                <m:t>i,</m:t>
              </w:ins>
            </m:r>
            <m:r>
              <w:ins w:id="74" w:author="Mark Scheuerell" w:date="2021-06-28T10:55:00Z">
                <w:rPr>
                  <w:rFonts w:ascii="Cambria Math" w:hAnsi="Cambria Math" w:cstheme="minorHAnsi"/>
                  <w:sz w:val="24"/>
                  <w:szCs w:val="24"/>
                </w:rPr>
                <m:t>t-1</m:t>
              </w:ins>
            </m:r>
          </m:sub>
        </m:sSub>
        <m:r>
          <w:rPr>
            <w:rFonts w:ascii="Cambria Math" w:hAnsi="Cambria Math" w:cstheme="minorHAnsi"/>
            <w:sz w:val="24"/>
            <w:szCs w:val="24"/>
          </w:rPr>
          <m:t>+</m:t>
        </m:r>
        <m:sSub>
          <m:sSubPr>
            <m:ctrlPr>
              <w:ins w:id="75" w:author="Mark Scheuerell" w:date="2021-06-28T12:16:00Z">
                <w:rPr>
                  <w:rFonts w:ascii="Cambria Math" w:hAnsi="Cambria Math" w:cstheme="minorHAnsi"/>
                  <w:iCs/>
                  <w:sz w:val="24"/>
                  <w:szCs w:val="24"/>
                </w:rPr>
              </w:ins>
            </m:ctrlPr>
          </m:sSubPr>
          <m:e>
            <m:r>
              <m:rPr>
                <m:sty m:val="p"/>
              </m:rPr>
              <w:rPr>
                <w:rFonts w:ascii="Cambria Math" w:hAnsi="Cambria Math" w:cstheme="minorHAnsi"/>
                <w:sz w:val="24"/>
                <w:szCs w:val="24"/>
              </w:rPr>
              <m:t>u</m:t>
            </m:r>
            <m:ctrlPr>
              <w:ins w:id="76" w:author="Mark Scheuerell" w:date="2021-06-28T12:16:00Z">
                <w:rPr>
                  <w:rFonts w:ascii="Cambria Math" w:hAnsi="Cambria Math" w:cstheme="minorHAnsi"/>
                  <w:i/>
                  <w:sz w:val="24"/>
                  <w:szCs w:val="24"/>
                </w:rPr>
              </w:ins>
            </m:ctrlPr>
          </m:e>
          <m:sub>
            <m:r>
              <w:ins w:id="77" w:author="Mark Scheuerell" w:date="2021-06-28T12:16:00Z">
                <m:rPr>
                  <m:sty m:val="p"/>
                </m:rPr>
                <w:rPr>
                  <w:rFonts w:ascii="Cambria Math" w:hAnsi="Cambria Math" w:cstheme="minorHAnsi"/>
                  <w:sz w:val="24"/>
                  <w:szCs w:val="24"/>
                </w:rPr>
                <m:t>i</m:t>
              </w:ins>
            </m:r>
          </m:sub>
        </m:sSub>
        <m:r>
          <w:rPr>
            <w:rFonts w:ascii="Cambria Math" w:hAnsi="Cambria Math" w:cstheme="minorHAnsi"/>
            <w:sz w:val="24"/>
            <w:szCs w:val="24"/>
          </w:rPr>
          <m:t>+</m:t>
        </m:r>
        <m:sSub>
          <m:sSubPr>
            <m:ctrlPr>
              <w:ins w:id="78" w:author="Mark Scheuerell" w:date="2021-06-28T10:55:00Z">
                <w:rPr>
                  <w:rFonts w:ascii="Cambria Math" w:hAnsi="Cambria Math" w:cstheme="minorHAnsi"/>
                  <w:i/>
                  <w:sz w:val="24"/>
                  <w:szCs w:val="24"/>
                </w:rPr>
              </w:ins>
            </m:ctrlPr>
          </m:sSubPr>
          <m:e>
            <m:r>
              <w:ins w:id="79" w:author="Mark Scheuerell" w:date="2021-06-28T10:55:00Z">
                <w:rPr>
                  <w:rFonts w:ascii="Cambria Math" w:hAnsi="Cambria Math" w:cstheme="minorHAnsi"/>
                  <w:sz w:val="24"/>
                  <w:szCs w:val="24"/>
                </w:rPr>
                <m:t>w</m:t>
              </w:ins>
            </m:r>
          </m:e>
          <m:sub>
            <m:r>
              <w:ins w:id="80" w:author="Mark Scheuerell" w:date="2021-06-28T12:16:00Z">
                <w:rPr>
                  <w:rFonts w:ascii="Cambria Math" w:hAnsi="Cambria Math" w:cstheme="minorHAnsi"/>
                  <w:sz w:val="24"/>
                  <w:szCs w:val="24"/>
                </w:rPr>
                <m:t>i,</m:t>
              </w:ins>
            </m:r>
            <m:r>
              <w:ins w:id="81" w:author="Mark Scheuerell" w:date="2021-06-28T10:55:00Z">
                <w:rPr>
                  <w:rFonts w:ascii="Cambria Math" w:hAnsi="Cambria Math" w:cstheme="minorHAnsi"/>
                  <w:sz w:val="24"/>
                  <w:szCs w:val="24"/>
                </w:rPr>
                <m:t>t</m:t>
              </w:ins>
            </m:r>
          </m:sub>
        </m:sSub>
      </m:oMath>
      <w:ins w:id="82" w:author="Mark Scheuerell" w:date="2021-06-28T12:13:00Z">
        <w:r>
          <w:rPr>
            <w:rFonts w:eastAsiaTheme="minorEastAsia" w:cstheme="minorHAnsi"/>
            <w:sz w:val="24"/>
            <w:szCs w:val="24"/>
          </w:rPr>
          <w:tab/>
          <w:t>(1)</w:t>
        </w:r>
      </w:ins>
    </w:p>
    <w:p w14:paraId="0BD7691A" w14:textId="0301864D" w:rsidR="007F2611" w:rsidRDefault="007F2611" w:rsidP="007F2611">
      <w:pPr>
        <w:spacing w:after="0" w:line="480" w:lineRule="auto"/>
        <w:rPr>
          <w:ins w:id="83" w:author="Mark Scheuerell" w:date="2021-06-28T12:35:00Z"/>
          <w:rFonts w:eastAsiaTheme="minorEastAsia" w:cstheme="minorHAnsi"/>
          <w:sz w:val="24"/>
          <w:szCs w:val="24"/>
        </w:rPr>
      </w:pPr>
      <w:ins w:id="84" w:author="Mark Scheuerell" w:date="2021-06-28T10:56:00Z">
        <w:r>
          <w:rPr>
            <w:rFonts w:eastAsiaTheme="minorEastAsia" w:cstheme="minorHAnsi"/>
            <w:sz w:val="24"/>
            <w:szCs w:val="24"/>
          </w:rPr>
          <w:t xml:space="preserve">where </w:t>
        </w:r>
        <w:proofErr w:type="spellStart"/>
        <w:proofErr w:type="gramStart"/>
        <w:r w:rsidRPr="007F2611">
          <w:rPr>
            <w:rFonts w:eastAsiaTheme="minorEastAsia" w:cstheme="minorHAnsi"/>
            <w:i/>
            <w:iCs/>
            <w:sz w:val="24"/>
            <w:szCs w:val="24"/>
            <w:rPrChange w:id="85" w:author="Mark Scheuerell" w:date="2021-06-28T10:58:00Z">
              <w:rPr>
                <w:rFonts w:eastAsiaTheme="minorEastAsia" w:cstheme="minorHAnsi"/>
                <w:sz w:val="24"/>
                <w:szCs w:val="24"/>
              </w:rPr>
            </w:rPrChange>
          </w:rPr>
          <w:t>x</w:t>
        </w:r>
      </w:ins>
      <w:ins w:id="86" w:author="Mark Scheuerell" w:date="2021-06-28T12:16:00Z">
        <w:r w:rsidR="00DB523D" w:rsidRPr="00DB523D">
          <w:rPr>
            <w:rFonts w:eastAsiaTheme="minorEastAsia" w:cstheme="minorHAnsi"/>
            <w:i/>
            <w:iCs/>
            <w:sz w:val="24"/>
            <w:szCs w:val="24"/>
            <w:vertAlign w:val="subscript"/>
            <w:rPrChange w:id="87" w:author="Mark Scheuerell" w:date="2021-06-28T12:16:00Z">
              <w:rPr>
                <w:rFonts w:eastAsiaTheme="minorEastAsia" w:cstheme="minorHAnsi"/>
                <w:i/>
                <w:iCs/>
                <w:sz w:val="24"/>
                <w:szCs w:val="24"/>
              </w:rPr>
            </w:rPrChange>
          </w:rPr>
          <w:t>i,</w:t>
        </w:r>
      </w:ins>
      <w:ins w:id="88" w:author="Mark Scheuerell" w:date="2021-06-28T10:56:00Z">
        <w:r w:rsidRPr="007F2611">
          <w:rPr>
            <w:rFonts w:eastAsiaTheme="minorEastAsia" w:cstheme="minorHAnsi"/>
            <w:i/>
            <w:iCs/>
            <w:sz w:val="24"/>
            <w:szCs w:val="24"/>
            <w:vertAlign w:val="subscript"/>
            <w:rPrChange w:id="89" w:author="Mark Scheuerell" w:date="2021-06-28T10:58:00Z">
              <w:rPr>
                <w:rFonts w:eastAsiaTheme="minorEastAsia" w:cstheme="minorHAnsi"/>
                <w:sz w:val="24"/>
                <w:szCs w:val="24"/>
              </w:rPr>
            </w:rPrChange>
          </w:rPr>
          <w:t>t</w:t>
        </w:r>
        <w:proofErr w:type="spellEnd"/>
        <w:proofErr w:type="gramEnd"/>
        <w:r>
          <w:rPr>
            <w:rFonts w:eastAsiaTheme="minorEastAsia" w:cstheme="minorHAnsi"/>
            <w:sz w:val="24"/>
            <w:szCs w:val="24"/>
          </w:rPr>
          <w:t xml:space="preserve"> is the </w:t>
        </w:r>
      </w:ins>
      <w:ins w:id="90" w:author="Mark Scheuerell" w:date="2021-06-28T12:11:00Z">
        <w:r w:rsidR="005936DA">
          <w:rPr>
            <w:rFonts w:eastAsiaTheme="minorEastAsia" w:cstheme="minorHAnsi"/>
            <w:sz w:val="24"/>
            <w:szCs w:val="24"/>
          </w:rPr>
          <w:t xml:space="preserve">natural </w:t>
        </w:r>
      </w:ins>
      <w:ins w:id="91" w:author="Mark Scheuerell" w:date="2021-06-28T10:57:00Z">
        <w:r>
          <w:rPr>
            <w:rFonts w:eastAsiaTheme="minorEastAsia" w:cstheme="minorHAnsi"/>
            <w:sz w:val="24"/>
            <w:szCs w:val="24"/>
          </w:rPr>
          <w:t>log</w:t>
        </w:r>
      </w:ins>
      <w:ins w:id="92" w:author="Mark Scheuerell" w:date="2021-06-28T12:11:00Z">
        <w:r w:rsidR="005936DA">
          <w:rPr>
            <w:rFonts w:eastAsiaTheme="minorEastAsia" w:cstheme="minorHAnsi"/>
            <w:sz w:val="24"/>
            <w:szCs w:val="24"/>
          </w:rPr>
          <w:t>arithm</w:t>
        </w:r>
      </w:ins>
      <w:ins w:id="93" w:author="Mark Scheuerell" w:date="2021-06-28T10:57:00Z">
        <w:r>
          <w:rPr>
            <w:rFonts w:eastAsiaTheme="minorEastAsia" w:cstheme="minorHAnsi"/>
            <w:sz w:val="24"/>
            <w:szCs w:val="24"/>
          </w:rPr>
          <w:t xml:space="preserve"> of fish </w:t>
        </w:r>
      </w:ins>
      <w:ins w:id="94" w:author="Mark Scheuerell" w:date="2021-06-30T07:01:00Z">
        <w:r w:rsidR="008436D2">
          <w:rPr>
            <w:rFonts w:eastAsiaTheme="minorEastAsia" w:cstheme="minorHAnsi"/>
            <w:sz w:val="24"/>
            <w:szCs w:val="24"/>
          </w:rPr>
          <w:t>mass</w:t>
        </w:r>
      </w:ins>
      <w:ins w:id="95" w:author="Mark Scheuerell" w:date="2021-06-28T10:57:00Z">
        <w:r>
          <w:rPr>
            <w:rFonts w:eastAsiaTheme="minorEastAsia" w:cstheme="minorHAnsi"/>
            <w:sz w:val="24"/>
            <w:szCs w:val="24"/>
          </w:rPr>
          <w:t xml:space="preserve"> </w:t>
        </w:r>
      </w:ins>
      <w:ins w:id="96" w:author="Mark Scheuerell" w:date="2021-06-28T12:17:00Z">
        <w:r w:rsidR="00DB523D">
          <w:rPr>
            <w:rFonts w:eastAsiaTheme="minorEastAsia" w:cstheme="minorHAnsi"/>
            <w:sz w:val="24"/>
            <w:szCs w:val="24"/>
          </w:rPr>
          <w:t xml:space="preserve">from source </w:t>
        </w:r>
        <w:proofErr w:type="spellStart"/>
        <w:r w:rsidR="00DB523D">
          <w:rPr>
            <w:rFonts w:eastAsiaTheme="minorEastAsia" w:cstheme="minorHAnsi"/>
            <w:i/>
            <w:iCs/>
            <w:sz w:val="24"/>
            <w:szCs w:val="24"/>
          </w:rPr>
          <w:t>i</w:t>
        </w:r>
      </w:ins>
      <w:proofErr w:type="spellEnd"/>
      <w:ins w:id="97" w:author="Mark Scheuerell" w:date="2021-06-28T12:20:00Z">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DB523D">
          <w:rPr>
            <w:rFonts w:eastAsiaTheme="minorEastAsia" w:cstheme="minorHAnsi"/>
            <w:i/>
            <w:iCs/>
            <w:sz w:val="24"/>
            <w:szCs w:val="24"/>
            <w:rPrChange w:id="98" w:author="Mark Scheuerell" w:date="2021-06-28T12:20:00Z">
              <w:rPr>
                <w:rFonts w:eastAsiaTheme="minorEastAsia" w:cstheme="minorHAnsi"/>
                <w:sz w:val="24"/>
                <w:szCs w:val="24"/>
              </w:rPr>
            </w:rPrChange>
          </w:rPr>
          <w:t>t</w:t>
        </w:r>
      </w:ins>
      <w:ins w:id="99" w:author="Mark Scheuerell" w:date="2021-06-28T10:57:00Z">
        <w:r>
          <w:rPr>
            <w:rFonts w:eastAsiaTheme="minorEastAsia" w:cstheme="minorHAnsi"/>
            <w:sz w:val="24"/>
            <w:szCs w:val="24"/>
          </w:rPr>
          <w:t xml:space="preserve">, </w:t>
        </w:r>
        <w:proofErr w:type="spellStart"/>
        <w:r w:rsidRPr="007F2611">
          <w:rPr>
            <w:rFonts w:eastAsiaTheme="minorEastAsia" w:cstheme="minorHAnsi"/>
            <w:i/>
            <w:iCs/>
            <w:sz w:val="24"/>
            <w:szCs w:val="24"/>
            <w:rPrChange w:id="100" w:author="Mark Scheuerell" w:date="2021-06-28T10:58:00Z">
              <w:rPr>
                <w:rFonts w:eastAsiaTheme="minorEastAsia" w:cstheme="minorHAnsi"/>
                <w:sz w:val="24"/>
                <w:szCs w:val="24"/>
              </w:rPr>
            </w:rPrChange>
          </w:rPr>
          <w:t>u</w:t>
        </w:r>
      </w:ins>
      <w:ins w:id="101" w:author="Mark Scheuerell" w:date="2021-06-28T12:16:00Z">
        <w:r w:rsidR="00DB523D" w:rsidRPr="00DB523D">
          <w:rPr>
            <w:rFonts w:eastAsiaTheme="minorEastAsia" w:cstheme="minorHAnsi"/>
            <w:i/>
            <w:iCs/>
            <w:sz w:val="24"/>
            <w:szCs w:val="24"/>
            <w:vertAlign w:val="subscript"/>
            <w:rPrChange w:id="102" w:author="Mark Scheuerell" w:date="2021-06-28T12:16:00Z">
              <w:rPr>
                <w:rFonts w:eastAsiaTheme="minorEastAsia" w:cstheme="minorHAnsi"/>
                <w:i/>
                <w:iCs/>
                <w:sz w:val="24"/>
                <w:szCs w:val="24"/>
              </w:rPr>
            </w:rPrChange>
          </w:rPr>
          <w:t>i</w:t>
        </w:r>
      </w:ins>
      <w:proofErr w:type="spellEnd"/>
      <w:ins w:id="103" w:author="Mark Scheuerell" w:date="2021-06-28T10:57:00Z">
        <w:r>
          <w:rPr>
            <w:rFonts w:eastAsiaTheme="minorEastAsia" w:cstheme="minorHAnsi"/>
            <w:sz w:val="24"/>
            <w:szCs w:val="24"/>
          </w:rPr>
          <w:t xml:space="preserve"> is the bias term</w:t>
        </w:r>
      </w:ins>
      <w:ins w:id="104" w:author="Mark Scheuerell" w:date="2021-06-28T12:17:00Z">
        <w:r w:rsidR="00DB523D">
          <w:rPr>
            <w:rFonts w:eastAsiaTheme="minorEastAsia" w:cstheme="minorHAnsi"/>
            <w:sz w:val="24"/>
            <w:szCs w:val="24"/>
          </w:rPr>
          <w:t xml:space="preserve"> for source </w:t>
        </w:r>
        <w:proofErr w:type="spellStart"/>
        <w:r w:rsidR="00DB523D">
          <w:rPr>
            <w:rFonts w:eastAsiaTheme="minorEastAsia" w:cstheme="minorHAnsi"/>
            <w:i/>
            <w:iCs/>
            <w:sz w:val="24"/>
            <w:szCs w:val="24"/>
          </w:rPr>
          <w:t>i</w:t>
        </w:r>
      </w:ins>
      <w:proofErr w:type="spellEnd"/>
      <w:ins w:id="105" w:author="Mark Scheuerell" w:date="2021-06-28T10:57:00Z">
        <w:r>
          <w:rPr>
            <w:rFonts w:eastAsiaTheme="minorEastAsia" w:cstheme="minorHAnsi"/>
            <w:sz w:val="24"/>
            <w:szCs w:val="24"/>
          </w:rPr>
          <w:t xml:space="preserve">, and </w:t>
        </w:r>
        <w:proofErr w:type="spellStart"/>
        <w:r w:rsidRPr="007F2611">
          <w:rPr>
            <w:rFonts w:eastAsiaTheme="minorEastAsia" w:cstheme="minorHAnsi"/>
            <w:i/>
            <w:iCs/>
            <w:sz w:val="24"/>
            <w:szCs w:val="24"/>
            <w:rPrChange w:id="106" w:author="Mark Scheuerell" w:date="2021-06-28T10:58:00Z">
              <w:rPr>
                <w:rFonts w:eastAsiaTheme="minorEastAsia" w:cstheme="minorHAnsi"/>
                <w:sz w:val="24"/>
                <w:szCs w:val="24"/>
              </w:rPr>
            </w:rPrChange>
          </w:rPr>
          <w:t>w</w:t>
        </w:r>
      </w:ins>
      <w:ins w:id="107" w:author="Mark Scheuerell" w:date="2021-06-28T12:16:00Z">
        <w:r w:rsidR="00DB523D">
          <w:rPr>
            <w:rFonts w:eastAsiaTheme="minorEastAsia" w:cstheme="minorHAnsi"/>
            <w:i/>
            <w:iCs/>
            <w:sz w:val="24"/>
            <w:szCs w:val="24"/>
            <w:vertAlign w:val="subscript"/>
          </w:rPr>
          <w:t>i,t</w:t>
        </w:r>
      </w:ins>
      <w:proofErr w:type="spellEnd"/>
      <w:ins w:id="108" w:author="Mark Scheuerell" w:date="2021-06-28T10:57:00Z">
        <w:r>
          <w:rPr>
            <w:rFonts w:eastAsiaTheme="minorEastAsia" w:cstheme="minorHAnsi"/>
            <w:sz w:val="24"/>
            <w:szCs w:val="24"/>
          </w:rPr>
          <w:t xml:space="preserve"> is a residual process error</w:t>
        </w:r>
      </w:ins>
      <w:ins w:id="109" w:author="Mark Scheuerell" w:date="2021-06-28T12:17:00Z">
        <w:r w:rsidR="00DB523D">
          <w:rPr>
            <w:rFonts w:eastAsiaTheme="minorEastAsia" w:cstheme="minorHAnsi"/>
            <w:sz w:val="24"/>
            <w:szCs w:val="24"/>
          </w:rPr>
          <w:t xml:space="preserve"> </w:t>
        </w:r>
      </w:ins>
      <w:ins w:id="110" w:author="Mark Scheuerell" w:date="2021-06-28T12:18:00Z">
        <w:r w:rsidR="00DB523D">
          <w:rPr>
            <w:rFonts w:eastAsiaTheme="minorEastAsia" w:cstheme="minorHAnsi"/>
            <w:sz w:val="24"/>
            <w:szCs w:val="24"/>
          </w:rPr>
          <w:t xml:space="preserve">for source </w:t>
        </w:r>
        <w:proofErr w:type="spellStart"/>
        <w:r w:rsidR="00DB523D">
          <w:rPr>
            <w:rFonts w:eastAsiaTheme="minorEastAsia" w:cstheme="minorHAnsi"/>
            <w:i/>
            <w:iCs/>
            <w:sz w:val="24"/>
            <w:szCs w:val="24"/>
          </w:rPr>
          <w:t>i</w:t>
        </w:r>
      </w:ins>
      <w:proofErr w:type="spellEnd"/>
      <w:ins w:id="111" w:author="Mark Scheuerell" w:date="2021-06-28T12:20:00Z">
        <w:r w:rsidR="00DB523D">
          <w:rPr>
            <w:rFonts w:eastAsiaTheme="minorEastAsia" w:cstheme="minorHAnsi"/>
            <w:i/>
            <w:iCs/>
            <w:sz w:val="24"/>
            <w:szCs w:val="24"/>
          </w:rPr>
          <w:t xml:space="preserve"> </w:t>
        </w:r>
        <w:r w:rsidR="00DB523D">
          <w:rPr>
            <w:rFonts w:eastAsiaTheme="minorEastAsia" w:cstheme="minorHAnsi"/>
            <w:sz w:val="24"/>
            <w:szCs w:val="24"/>
          </w:rPr>
          <w:t xml:space="preserve">in year </w:t>
        </w:r>
        <w:r w:rsidR="00DB523D" w:rsidRPr="00DB523D">
          <w:rPr>
            <w:rFonts w:eastAsiaTheme="minorEastAsia" w:cstheme="minorHAnsi"/>
            <w:i/>
            <w:iCs/>
            <w:sz w:val="24"/>
            <w:szCs w:val="24"/>
            <w:rPrChange w:id="112" w:author="Mark Scheuerell" w:date="2021-06-28T12:20:00Z">
              <w:rPr>
                <w:rFonts w:eastAsiaTheme="minorEastAsia" w:cstheme="minorHAnsi"/>
                <w:sz w:val="24"/>
                <w:szCs w:val="24"/>
              </w:rPr>
            </w:rPrChange>
          </w:rPr>
          <w:t>t</w:t>
        </w:r>
      </w:ins>
      <w:ins w:id="113" w:author="Mark Scheuerell" w:date="2021-06-28T10:58:00Z">
        <w:r w:rsidR="004D3AA7">
          <w:rPr>
            <w:rFonts w:eastAsiaTheme="minorEastAsia" w:cstheme="minorHAnsi"/>
            <w:sz w:val="24"/>
            <w:szCs w:val="24"/>
          </w:rPr>
          <w:t>, such that</w:t>
        </w:r>
      </w:ins>
      <w:ins w:id="114" w:author="Mark Scheuerell" w:date="2021-06-28T10:57:00Z">
        <w:r>
          <w:rPr>
            <w:rFonts w:eastAsiaTheme="minorEastAsia" w:cstheme="minorHAnsi"/>
            <w:sz w:val="24"/>
            <w:szCs w:val="24"/>
          </w:rPr>
          <w:t xml:space="preserve"> </w:t>
        </w:r>
        <w:proofErr w:type="spellStart"/>
        <w:r w:rsidRPr="007F2611">
          <w:rPr>
            <w:rFonts w:eastAsiaTheme="minorEastAsia" w:cstheme="minorHAnsi"/>
            <w:i/>
            <w:iCs/>
            <w:sz w:val="24"/>
            <w:szCs w:val="24"/>
            <w:rPrChange w:id="115" w:author="Mark Scheuerell" w:date="2021-06-28T10:58:00Z">
              <w:rPr>
                <w:rFonts w:eastAsiaTheme="minorEastAsia" w:cstheme="minorHAnsi"/>
                <w:sz w:val="24"/>
                <w:szCs w:val="24"/>
              </w:rPr>
            </w:rPrChange>
          </w:rPr>
          <w:t>w</w:t>
        </w:r>
      </w:ins>
      <w:ins w:id="116" w:author="Mark Scheuerell" w:date="2021-06-28T12:17:00Z">
        <w:r w:rsidR="00DB523D">
          <w:rPr>
            <w:rFonts w:eastAsiaTheme="minorEastAsia" w:cstheme="minorHAnsi"/>
            <w:i/>
            <w:iCs/>
            <w:sz w:val="24"/>
            <w:szCs w:val="24"/>
            <w:vertAlign w:val="subscript"/>
          </w:rPr>
          <w:t>i,t</w:t>
        </w:r>
      </w:ins>
      <w:proofErr w:type="spellEnd"/>
      <w:ins w:id="117" w:author="Mark Scheuerell" w:date="2021-06-28T10:57:00Z">
        <w:r>
          <w:rPr>
            <w:rFonts w:eastAsiaTheme="minorEastAsia" w:cstheme="minorHAnsi"/>
            <w:sz w:val="24"/>
            <w:szCs w:val="24"/>
          </w:rPr>
          <w:t xml:space="preserve"> ~ N(0, </w:t>
        </w:r>
        <w:r w:rsidRPr="007F2611">
          <w:rPr>
            <w:rFonts w:eastAsiaTheme="minorEastAsia" w:cstheme="minorHAnsi"/>
            <w:i/>
            <w:iCs/>
            <w:sz w:val="24"/>
            <w:szCs w:val="24"/>
            <w:rPrChange w:id="118" w:author="Mark Scheuerell" w:date="2021-06-28T10:57:00Z">
              <w:rPr>
                <w:rFonts w:eastAsiaTheme="minorEastAsia" w:cstheme="minorHAnsi"/>
                <w:sz w:val="24"/>
                <w:szCs w:val="24"/>
              </w:rPr>
            </w:rPrChange>
          </w:rPr>
          <w:t>q</w:t>
        </w:r>
        <w:r>
          <w:rPr>
            <w:rFonts w:eastAsiaTheme="minorEastAsia" w:cstheme="minorHAnsi"/>
            <w:sz w:val="24"/>
            <w:szCs w:val="24"/>
          </w:rPr>
          <w:t>)</w:t>
        </w:r>
      </w:ins>
      <w:ins w:id="119" w:author="Mark Scheuerell" w:date="2021-06-28T10:58:00Z">
        <w:r w:rsidR="004D3AA7">
          <w:rPr>
            <w:rFonts w:eastAsiaTheme="minorEastAsia" w:cstheme="minorHAnsi"/>
            <w:sz w:val="24"/>
            <w:szCs w:val="24"/>
          </w:rPr>
          <w:t>.</w:t>
        </w:r>
        <w:r w:rsidR="00786DDF">
          <w:rPr>
            <w:rFonts w:eastAsiaTheme="minorEastAsia" w:cstheme="minorHAnsi"/>
            <w:sz w:val="24"/>
            <w:szCs w:val="24"/>
          </w:rPr>
          <w:t xml:space="preserve"> We compared </w:t>
        </w:r>
      </w:ins>
      <w:ins w:id="120" w:author="Mark Scheuerell" w:date="2021-06-28T11:56:00Z">
        <w:r w:rsidR="00A0008B">
          <w:rPr>
            <w:rFonts w:eastAsiaTheme="minorEastAsia" w:cstheme="minorHAnsi"/>
            <w:sz w:val="24"/>
            <w:szCs w:val="24"/>
          </w:rPr>
          <w:t xml:space="preserve">the data support for </w:t>
        </w:r>
      </w:ins>
      <w:ins w:id="121" w:author="Mark Scheuerell" w:date="2021-06-28T10:58:00Z">
        <w:r w:rsidR="00786DDF">
          <w:rPr>
            <w:rFonts w:eastAsiaTheme="minorEastAsia" w:cstheme="minorHAnsi"/>
            <w:sz w:val="24"/>
            <w:szCs w:val="24"/>
          </w:rPr>
          <w:t xml:space="preserve">models with and without a bias term </w:t>
        </w:r>
      </w:ins>
      <w:ins w:id="122" w:author="Mark Scheuerell" w:date="2021-06-28T11:56:00Z">
        <w:r w:rsidR="00A0008B">
          <w:rPr>
            <w:rFonts w:eastAsiaTheme="minorEastAsia" w:cstheme="minorHAnsi"/>
            <w:sz w:val="24"/>
            <w:szCs w:val="24"/>
          </w:rPr>
          <w:t xml:space="preserve">using </w:t>
        </w:r>
        <w:proofErr w:type="spellStart"/>
        <w:r w:rsidR="00A0008B">
          <w:rPr>
            <w:rFonts w:eastAsiaTheme="minorEastAsia" w:cstheme="minorHAnsi"/>
            <w:sz w:val="24"/>
            <w:szCs w:val="24"/>
          </w:rPr>
          <w:t>AICc</w:t>
        </w:r>
      </w:ins>
      <w:proofErr w:type="spellEnd"/>
      <w:ins w:id="123" w:author="Mark Scheuerell" w:date="2021-06-28T11:57:00Z">
        <w:r w:rsidR="00A0008B">
          <w:rPr>
            <w:rFonts w:eastAsiaTheme="minorEastAsia" w:cstheme="minorHAnsi"/>
            <w:sz w:val="24"/>
            <w:szCs w:val="24"/>
          </w:rPr>
          <w:t>, in combination with different forms of observa</w:t>
        </w:r>
      </w:ins>
      <w:ins w:id="124" w:author="Mark Scheuerell" w:date="2021-06-28T11:58:00Z">
        <w:r w:rsidR="00A0008B">
          <w:rPr>
            <w:rFonts w:eastAsiaTheme="minorEastAsia" w:cstheme="minorHAnsi"/>
            <w:sz w:val="24"/>
            <w:szCs w:val="24"/>
          </w:rPr>
          <w:t>tion models</w:t>
        </w:r>
      </w:ins>
      <w:ins w:id="125" w:author="Mark Scheuerell" w:date="2021-06-28T12:14:00Z">
        <w:r w:rsidR="008F7A6D">
          <w:rPr>
            <w:rFonts w:eastAsiaTheme="minorEastAsia" w:cstheme="minorHAnsi"/>
            <w:sz w:val="24"/>
            <w:szCs w:val="24"/>
          </w:rPr>
          <w:t xml:space="preserve"> (see below)</w:t>
        </w:r>
      </w:ins>
      <w:ins w:id="126" w:author="Mark Scheuerell" w:date="2021-06-28T11:56:00Z">
        <w:r w:rsidR="00A0008B">
          <w:rPr>
            <w:rFonts w:eastAsiaTheme="minorEastAsia" w:cstheme="minorHAnsi"/>
            <w:sz w:val="24"/>
            <w:szCs w:val="24"/>
          </w:rPr>
          <w:t>.</w:t>
        </w:r>
      </w:ins>
    </w:p>
    <w:p w14:paraId="3EC22C71" w14:textId="2030538F" w:rsidR="00822998" w:rsidRDefault="00822998" w:rsidP="007F2611">
      <w:pPr>
        <w:spacing w:after="0" w:line="480" w:lineRule="auto"/>
        <w:rPr>
          <w:ins w:id="127" w:author="Mark Scheuerell" w:date="2021-06-28T14:00:00Z"/>
          <w:rFonts w:eastAsiaTheme="minorEastAsia" w:cstheme="minorHAnsi"/>
          <w:sz w:val="24"/>
          <w:szCs w:val="24"/>
        </w:rPr>
      </w:pPr>
      <w:ins w:id="128" w:author="Mark Scheuerell" w:date="2021-06-28T12:35:00Z">
        <w:r>
          <w:rPr>
            <w:rFonts w:eastAsiaTheme="minorEastAsia" w:cstheme="minorHAnsi"/>
            <w:sz w:val="24"/>
            <w:szCs w:val="24"/>
          </w:rPr>
          <w:tab/>
          <w:t>The observation model treats the observ</w:t>
        </w:r>
      </w:ins>
      <w:ins w:id="129" w:author="Mark Scheuerell" w:date="2021-06-28T12:36:00Z">
        <w:r>
          <w:rPr>
            <w:rFonts w:eastAsiaTheme="minorEastAsia" w:cstheme="minorHAnsi"/>
            <w:sz w:val="24"/>
            <w:szCs w:val="24"/>
          </w:rPr>
          <w:t xml:space="preserve">ed lengths of adult salmon in a given year as a sample </w:t>
        </w:r>
      </w:ins>
      <w:ins w:id="130" w:author="Mark Scheuerell" w:date="2021-06-28T14:00:00Z">
        <w:r w:rsidR="00497733">
          <w:rPr>
            <w:rFonts w:eastAsiaTheme="minorEastAsia" w:cstheme="minorHAnsi"/>
            <w:sz w:val="24"/>
            <w:szCs w:val="24"/>
          </w:rPr>
          <w:t>from</w:t>
        </w:r>
      </w:ins>
      <w:ins w:id="131" w:author="Mark Scheuerell" w:date="2021-06-28T12:36:00Z">
        <w:r>
          <w:rPr>
            <w:rFonts w:eastAsiaTheme="minorEastAsia" w:cstheme="minorHAnsi"/>
            <w:sz w:val="24"/>
            <w:szCs w:val="24"/>
          </w:rPr>
          <w:t xml:space="preserve"> the distribution of true lengths in </w:t>
        </w:r>
      </w:ins>
      <w:ins w:id="132" w:author="Mark Scheuerell" w:date="2021-06-28T12:37:00Z">
        <w:r>
          <w:rPr>
            <w:rFonts w:eastAsiaTheme="minorEastAsia" w:cstheme="minorHAnsi"/>
            <w:sz w:val="24"/>
            <w:szCs w:val="24"/>
          </w:rPr>
          <w:t>the population</w:t>
        </w:r>
        <w:r w:rsidR="001F68A4">
          <w:rPr>
            <w:rFonts w:eastAsiaTheme="minorEastAsia" w:cstheme="minorHAnsi"/>
            <w:sz w:val="24"/>
            <w:szCs w:val="24"/>
          </w:rPr>
          <w:t xml:space="preserve">. </w:t>
        </w:r>
      </w:ins>
      <w:ins w:id="133" w:author="Mark Scheuerell" w:date="2021-06-28T14:00:00Z">
        <w:r w:rsidR="00497733">
          <w:rPr>
            <w:rFonts w:eastAsiaTheme="minorEastAsia" w:cstheme="minorHAnsi"/>
            <w:sz w:val="24"/>
            <w:szCs w:val="24"/>
          </w:rPr>
          <w:t>Specifically, the model is</w:t>
        </w:r>
      </w:ins>
    </w:p>
    <w:p w14:paraId="06BB77D4" w14:textId="2E5F9C96" w:rsidR="00497733" w:rsidRPr="00DF4CDA" w:rsidRDefault="00497733" w:rsidP="00497733">
      <w:pPr>
        <w:tabs>
          <w:tab w:val="center" w:pos="4680"/>
          <w:tab w:val="right" w:pos="9180"/>
        </w:tabs>
        <w:spacing w:after="0" w:line="480" w:lineRule="auto"/>
        <w:ind w:firstLine="720"/>
        <w:rPr>
          <w:ins w:id="134" w:author="Mark Scheuerell" w:date="2021-06-28T14:00:00Z"/>
          <w:rFonts w:eastAsiaTheme="minorEastAsia" w:cstheme="minorHAnsi"/>
          <w:sz w:val="24"/>
          <w:szCs w:val="24"/>
        </w:rPr>
      </w:pPr>
      <w:ins w:id="135" w:author="Mark Scheuerell" w:date="2021-06-28T14:00:00Z">
        <w:r>
          <w:rPr>
            <w:rFonts w:eastAsiaTheme="minorEastAsia" w:cstheme="minorHAnsi"/>
            <w:sz w:val="24"/>
            <w:szCs w:val="24"/>
          </w:rPr>
          <w:tab/>
        </w:r>
      </w:ins>
      <m:oMath>
        <m:sSub>
          <m:sSubPr>
            <m:ctrlPr>
              <w:ins w:id="136" w:author="Mark Scheuerell" w:date="2021-06-28T14:00:00Z">
                <w:rPr>
                  <w:rFonts w:ascii="Cambria Math" w:hAnsi="Cambria Math" w:cstheme="minorHAnsi"/>
                  <w:i/>
                  <w:sz w:val="24"/>
                  <w:szCs w:val="24"/>
                </w:rPr>
              </w:ins>
            </m:ctrlPr>
          </m:sSubPr>
          <m:e>
            <m:r>
              <w:ins w:id="137" w:author="Mark Scheuerell" w:date="2021-06-28T14:00:00Z">
                <w:rPr>
                  <w:rFonts w:ascii="Cambria Math" w:hAnsi="Cambria Math" w:cstheme="minorHAnsi"/>
                  <w:sz w:val="24"/>
                  <w:szCs w:val="24"/>
                </w:rPr>
                <m:t>y</m:t>
              </w:ins>
            </m:r>
          </m:e>
          <m:sub>
            <m:r>
              <w:ins w:id="138" w:author="Mark Scheuerell" w:date="2021-06-28T14:01:00Z">
                <w:rPr>
                  <w:rFonts w:ascii="Cambria Math" w:hAnsi="Cambria Math" w:cstheme="minorHAnsi"/>
                  <w:sz w:val="24"/>
                  <w:szCs w:val="24"/>
                </w:rPr>
                <m:t>j</m:t>
              </w:ins>
            </m:r>
            <m:r>
              <w:ins w:id="139" w:author="Mark Scheuerell" w:date="2021-06-28T14:00:00Z">
                <w:rPr>
                  <w:rFonts w:ascii="Cambria Math" w:hAnsi="Cambria Math" w:cstheme="minorHAnsi"/>
                  <w:sz w:val="24"/>
                  <w:szCs w:val="24"/>
                </w:rPr>
                <m:t>,t</m:t>
              </w:ins>
            </m:r>
          </m:sub>
        </m:sSub>
        <m:r>
          <w:rPr>
            <w:rFonts w:ascii="Cambria Math" w:hAnsi="Cambria Math" w:cstheme="minorHAnsi"/>
            <w:sz w:val="24"/>
            <w:szCs w:val="24"/>
          </w:rPr>
          <m:t>=</m:t>
        </m:r>
        <m:sSub>
          <m:sSubPr>
            <m:ctrlPr>
              <w:ins w:id="140" w:author="Mark Scheuerell" w:date="2021-06-28T14:00:00Z">
                <w:rPr>
                  <w:rFonts w:ascii="Cambria Math" w:hAnsi="Cambria Math" w:cstheme="minorHAnsi"/>
                  <w:i/>
                  <w:sz w:val="24"/>
                  <w:szCs w:val="24"/>
                </w:rPr>
              </w:ins>
            </m:ctrlPr>
          </m:sSubPr>
          <m:e>
            <m:r>
              <w:ins w:id="141" w:author="Mark Scheuerell" w:date="2021-06-28T14:00:00Z">
                <w:rPr>
                  <w:rFonts w:ascii="Cambria Math" w:hAnsi="Cambria Math" w:cstheme="minorHAnsi"/>
                  <w:sz w:val="24"/>
                  <w:szCs w:val="24"/>
                </w:rPr>
                <m:t>x</m:t>
              </w:ins>
            </m:r>
          </m:e>
          <m:sub>
            <m:r>
              <w:ins w:id="142" w:author="Mark Scheuerell" w:date="2021-06-28T14:00:00Z">
                <w:rPr>
                  <w:rFonts w:ascii="Cambria Math" w:hAnsi="Cambria Math" w:cstheme="minorHAnsi"/>
                  <w:sz w:val="24"/>
                  <w:szCs w:val="24"/>
                </w:rPr>
                <m:t>i,t</m:t>
              </w:ins>
            </m:r>
          </m:sub>
        </m:sSub>
        <m:r>
          <w:rPr>
            <w:rFonts w:ascii="Cambria Math" w:hAnsi="Cambria Math" w:cstheme="minorHAnsi"/>
            <w:sz w:val="24"/>
            <w:szCs w:val="24"/>
          </w:rPr>
          <m:t>+</m:t>
        </m:r>
        <m:sSub>
          <m:sSubPr>
            <m:ctrlPr>
              <w:ins w:id="143" w:author="Mark Scheuerell" w:date="2021-06-28T14:00:00Z">
                <w:rPr>
                  <w:rFonts w:ascii="Cambria Math" w:hAnsi="Cambria Math" w:cstheme="minorHAnsi"/>
                  <w:iCs/>
                  <w:sz w:val="24"/>
                  <w:szCs w:val="24"/>
                </w:rPr>
              </w:ins>
            </m:ctrlPr>
          </m:sSubPr>
          <m:e>
            <m:r>
              <w:ins w:id="144" w:author="Mark Scheuerell" w:date="2021-06-28T14:01:00Z">
                <w:rPr>
                  <w:rFonts w:ascii="Cambria Math" w:hAnsi="Cambria Math" w:cstheme="minorHAnsi"/>
                  <w:sz w:val="24"/>
                  <w:szCs w:val="24"/>
                </w:rPr>
                <m:t>a</m:t>
              </w:ins>
            </m:r>
            <m:ctrlPr>
              <w:ins w:id="145" w:author="Mark Scheuerell" w:date="2021-06-28T14:00:00Z">
                <w:rPr>
                  <w:rFonts w:ascii="Cambria Math" w:hAnsi="Cambria Math" w:cstheme="minorHAnsi"/>
                  <w:i/>
                  <w:sz w:val="24"/>
                  <w:szCs w:val="24"/>
                </w:rPr>
              </w:ins>
            </m:ctrlPr>
          </m:e>
          <m:sub>
            <m:r>
              <w:ins w:id="146" w:author="Mark Scheuerell" w:date="2021-06-28T14:01:00Z">
                <w:rPr>
                  <w:rFonts w:ascii="Cambria Math" w:hAnsi="Cambria Math" w:cstheme="minorHAnsi"/>
                  <w:sz w:val="24"/>
                  <w:szCs w:val="24"/>
                </w:rPr>
                <m:t>j</m:t>
              </w:ins>
            </m:r>
          </m:sub>
        </m:sSub>
        <m:r>
          <w:rPr>
            <w:rFonts w:ascii="Cambria Math" w:hAnsi="Cambria Math" w:cstheme="minorHAnsi"/>
            <w:sz w:val="24"/>
            <w:szCs w:val="24"/>
          </w:rPr>
          <m:t>+</m:t>
        </m:r>
        <m:sSub>
          <m:sSubPr>
            <m:ctrlPr>
              <w:ins w:id="147" w:author="Mark Scheuerell" w:date="2021-06-28T14:00:00Z">
                <w:rPr>
                  <w:rFonts w:ascii="Cambria Math" w:hAnsi="Cambria Math" w:cstheme="minorHAnsi"/>
                  <w:i/>
                  <w:sz w:val="24"/>
                  <w:szCs w:val="24"/>
                </w:rPr>
              </w:ins>
            </m:ctrlPr>
          </m:sSubPr>
          <m:e>
            <m:r>
              <w:ins w:id="148" w:author="Mark Scheuerell" w:date="2021-06-28T14:01:00Z">
                <w:rPr>
                  <w:rFonts w:ascii="Cambria Math" w:hAnsi="Cambria Math" w:cstheme="minorHAnsi"/>
                  <w:sz w:val="24"/>
                  <w:szCs w:val="24"/>
                </w:rPr>
                <m:t>v</m:t>
              </w:ins>
            </m:r>
          </m:e>
          <m:sub>
            <m:r>
              <w:ins w:id="149" w:author="Mark Scheuerell" w:date="2021-06-28T14:01:00Z">
                <w:rPr>
                  <w:rFonts w:ascii="Cambria Math" w:hAnsi="Cambria Math" w:cstheme="minorHAnsi"/>
                  <w:sz w:val="24"/>
                  <w:szCs w:val="24"/>
                </w:rPr>
                <m:t>j</m:t>
              </w:ins>
            </m:r>
            <m:r>
              <w:ins w:id="150" w:author="Mark Scheuerell" w:date="2021-06-28T14:00:00Z">
                <w:rPr>
                  <w:rFonts w:ascii="Cambria Math" w:hAnsi="Cambria Math" w:cstheme="minorHAnsi"/>
                  <w:sz w:val="24"/>
                  <w:szCs w:val="24"/>
                </w:rPr>
                <m:t>,t</m:t>
              </w:ins>
            </m:r>
          </m:sub>
        </m:sSub>
      </m:oMath>
      <w:ins w:id="151" w:author="Mark Scheuerell" w:date="2021-06-28T14:00:00Z">
        <w:r>
          <w:rPr>
            <w:rFonts w:eastAsiaTheme="minorEastAsia" w:cstheme="minorHAnsi"/>
            <w:sz w:val="24"/>
            <w:szCs w:val="24"/>
          </w:rPr>
          <w:tab/>
          <w:t>(2)</w:t>
        </w:r>
      </w:ins>
    </w:p>
    <w:p w14:paraId="790257EF" w14:textId="3ECA9154" w:rsidR="00497733" w:rsidRDefault="00497733" w:rsidP="007F2611">
      <w:pPr>
        <w:spacing w:after="0" w:line="480" w:lineRule="auto"/>
        <w:rPr>
          <w:ins w:id="152" w:author="Mark Scheuerell" w:date="2021-06-28T14:05:00Z"/>
          <w:rFonts w:eastAsiaTheme="minorEastAsia" w:cstheme="minorHAnsi"/>
          <w:sz w:val="24"/>
          <w:szCs w:val="24"/>
        </w:rPr>
      </w:pPr>
      <w:ins w:id="153" w:author="Mark Scheuerell" w:date="2021-06-28T14:01:00Z">
        <w:r>
          <w:rPr>
            <w:rFonts w:eastAsiaTheme="minorEastAsia" w:cstheme="minorHAnsi"/>
            <w:sz w:val="24"/>
            <w:szCs w:val="24"/>
          </w:rPr>
          <w:t xml:space="preserve">where </w:t>
        </w:r>
        <w:proofErr w:type="spellStart"/>
        <w:proofErr w:type="gramStart"/>
        <w:r>
          <w:rPr>
            <w:rFonts w:eastAsiaTheme="minorEastAsia" w:cstheme="minorHAnsi"/>
            <w:i/>
            <w:iCs/>
            <w:sz w:val="24"/>
            <w:szCs w:val="24"/>
          </w:rPr>
          <w:t>y</w:t>
        </w:r>
        <w:r>
          <w:rPr>
            <w:rFonts w:eastAsiaTheme="minorEastAsia" w:cstheme="minorHAnsi"/>
            <w:i/>
            <w:iCs/>
            <w:sz w:val="24"/>
            <w:szCs w:val="24"/>
            <w:vertAlign w:val="subscript"/>
          </w:rPr>
          <w:t>j</w:t>
        </w:r>
        <w:r w:rsidRPr="00DF4CDA">
          <w:rPr>
            <w:rFonts w:eastAsiaTheme="minorEastAsia" w:cstheme="minorHAnsi"/>
            <w:i/>
            <w:iCs/>
            <w:sz w:val="24"/>
            <w:szCs w:val="24"/>
            <w:vertAlign w:val="subscript"/>
          </w:rPr>
          <w:t>,t</w:t>
        </w:r>
        <w:proofErr w:type="spellEnd"/>
        <w:proofErr w:type="gramEnd"/>
        <w:r>
          <w:rPr>
            <w:rFonts w:eastAsiaTheme="minorEastAsia" w:cstheme="minorHAnsi"/>
            <w:sz w:val="24"/>
            <w:szCs w:val="24"/>
          </w:rPr>
          <w:t xml:space="preserve"> is the natural logarithm of </w:t>
        </w:r>
      </w:ins>
      <w:ins w:id="154" w:author="Mark Scheuerell" w:date="2021-06-28T14:02:00Z">
        <w:r>
          <w:rPr>
            <w:rFonts w:eastAsiaTheme="minorEastAsia" w:cstheme="minorHAnsi"/>
            <w:sz w:val="24"/>
            <w:szCs w:val="24"/>
          </w:rPr>
          <w:t xml:space="preserve">observed </w:t>
        </w:r>
      </w:ins>
      <w:ins w:id="155" w:author="Mark Scheuerell" w:date="2021-06-28T14:01:00Z">
        <w:r>
          <w:rPr>
            <w:rFonts w:eastAsiaTheme="minorEastAsia" w:cstheme="minorHAnsi"/>
            <w:sz w:val="24"/>
            <w:szCs w:val="24"/>
          </w:rPr>
          <w:t xml:space="preserve">fish </w:t>
        </w:r>
      </w:ins>
      <w:ins w:id="156" w:author="Mark Scheuerell" w:date="2021-06-30T07:00:00Z">
        <w:r w:rsidR="008436D2">
          <w:rPr>
            <w:rFonts w:eastAsiaTheme="minorEastAsia" w:cstheme="minorHAnsi"/>
            <w:sz w:val="24"/>
            <w:szCs w:val="24"/>
          </w:rPr>
          <w:t>mass</w:t>
        </w:r>
      </w:ins>
      <w:ins w:id="157" w:author="Mark Scheuerell" w:date="2021-06-28T14:01:00Z">
        <w:r>
          <w:rPr>
            <w:rFonts w:eastAsiaTheme="minorEastAsia" w:cstheme="minorHAnsi"/>
            <w:sz w:val="24"/>
            <w:szCs w:val="24"/>
          </w:rPr>
          <w:t xml:space="preserve"> from source </w:t>
        </w:r>
      </w:ins>
      <w:ins w:id="158" w:author="Mark Scheuerell" w:date="2021-06-28T14:02:00Z">
        <w:r>
          <w:rPr>
            <w:rFonts w:eastAsiaTheme="minorEastAsia" w:cstheme="minorHAnsi"/>
            <w:i/>
            <w:iCs/>
            <w:sz w:val="24"/>
            <w:szCs w:val="24"/>
          </w:rPr>
          <w:t>j</w:t>
        </w:r>
      </w:ins>
      <w:ins w:id="159" w:author="Mark Scheuerell" w:date="2021-06-28T14:01:00Z">
        <w:r>
          <w:rPr>
            <w:rFonts w:eastAsiaTheme="minorEastAsia" w:cstheme="minorHAnsi"/>
            <w:i/>
            <w:iCs/>
            <w:sz w:val="24"/>
            <w:szCs w:val="24"/>
          </w:rPr>
          <w:t xml:space="preserve">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w:t>
        </w:r>
      </w:ins>
      <w:proofErr w:type="spellStart"/>
      <w:ins w:id="160" w:author="Mark Scheuerell" w:date="2021-06-28T14:02:00Z">
        <w:r>
          <w:rPr>
            <w:rFonts w:eastAsiaTheme="minorEastAsia" w:cstheme="minorHAnsi"/>
            <w:i/>
            <w:iCs/>
            <w:sz w:val="24"/>
            <w:szCs w:val="24"/>
          </w:rPr>
          <w:t>a</w:t>
        </w:r>
        <w:r>
          <w:rPr>
            <w:rFonts w:eastAsiaTheme="minorEastAsia" w:cstheme="minorHAnsi"/>
            <w:i/>
            <w:iCs/>
            <w:sz w:val="24"/>
            <w:szCs w:val="24"/>
            <w:vertAlign w:val="subscript"/>
          </w:rPr>
          <w:t>j</w:t>
        </w:r>
      </w:ins>
      <w:proofErr w:type="spellEnd"/>
      <w:ins w:id="161" w:author="Mark Scheuerell" w:date="2021-06-28T14:01:00Z">
        <w:r>
          <w:rPr>
            <w:rFonts w:eastAsiaTheme="minorEastAsia" w:cstheme="minorHAnsi"/>
            <w:sz w:val="24"/>
            <w:szCs w:val="24"/>
          </w:rPr>
          <w:t xml:space="preserve"> is </w:t>
        </w:r>
      </w:ins>
      <w:ins w:id="162" w:author="Mark Scheuerell" w:date="2021-06-28T14:02:00Z">
        <w:r>
          <w:rPr>
            <w:rFonts w:eastAsiaTheme="minorEastAsia" w:cstheme="minorHAnsi"/>
            <w:sz w:val="24"/>
            <w:szCs w:val="24"/>
          </w:rPr>
          <w:t>on offset</w:t>
        </w:r>
      </w:ins>
      <w:ins w:id="163" w:author="Mark Scheuerell" w:date="2021-06-28T14:01:00Z">
        <w:r>
          <w:rPr>
            <w:rFonts w:eastAsiaTheme="minorEastAsia" w:cstheme="minorHAnsi"/>
            <w:sz w:val="24"/>
            <w:szCs w:val="24"/>
          </w:rPr>
          <w:t xml:space="preserve"> term for source </w:t>
        </w:r>
      </w:ins>
      <w:ins w:id="164" w:author="Mark Scheuerell" w:date="2021-06-28T14:02:00Z">
        <w:r>
          <w:rPr>
            <w:rFonts w:eastAsiaTheme="minorEastAsia" w:cstheme="minorHAnsi"/>
            <w:i/>
            <w:iCs/>
            <w:sz w:val="24"/>
            <w:szCs w:val="24"/>
          </w:rPr>
          <w:t>j</w:t>
        </w:r>
      </w:ins>
      <w:ins w:id="165" w:author="Mark Scheuerell" w:date="2021-06-28T14:01:00Z">
        <w:r>
          <w:rPr>
            <w:rFonts w:eastAsiaTheme="minorEastAsia" w:cstheme="minorHAnsi"/>
            <w:sz w:val="24"/>
            <w:szCs w:val="24"/>
          </w:rPr>
          <w:t xml:space="preserve">, and </w:t>
        </w:r>
      </w:ins>
      <w:proofErr w:type="spellStart"/>
      <w:ins w:id="166" w:author="Mark Scheuerell" w:date="2021-06-28T14:02:00Z">
        <w:r>
          <w:rPr>
            <w:rFonts w:eastAsiaTheme="minorEastAsia" w:cstheme="minorHAnsi"/>
            <w:i/>
            <w:iCs/>
            <w:sz w:val="24"/>
            <w:szCs w:val="24"/>
          </w:rPr>
          <w:t>v</w:t>
        </w:r>
        <w:r>
          <w:rPr>
            <w:rFonts w:eastAsiaTheme="minorEastAsia" w:cstheme="minorHAnsi"/>
            <w:i/>
            <w:iCs/>
            <w:sz w:val="24"/>
            <w:szCs w:val="24"/>
            <w:vertAlign w:val="subscript"/>
          </w:rPr>
          <w:t>j</w:t>
        </w:r>
      </w:ins>
      <w:ins w:id="167" w:author="Mark Scheuerell" w:date="2021-06-28T14:01:00Z">
        <w:r>
          <w:rPr>
            <w:rFonts w:eastAsiaTheme="minorEastAsia" w:cstheme="minorHAnsi"/>
            <w:i/>
            <w:iCs/>
            <w:sz w:val="24"/>
            <w:szCs w:val="24"/>
            <w:vertAlign w:val="subscript"/>
          </w:rPr>
          <w:t>,t</w:t>
        </w:r>
        <w:proofErr w:type="spellEnd"/>
        <w:r>
          <w:rPr>
            <w:rFonts w:eastAsiaTheme="minorEastAsia" w:cstheme="minorHAnsi"/>
            <w:sz w:val="24"/>
            <w:szCs w:val="24"/>
          </w:rPr>
          <w:t xml:space="preserve"> is a residual </w:t>
        </w:r>
      </w:ins>
      <w:ins w:id="168" w:author="Mark Scheuerell" w:date="2021-06-28T14:02:00Z">
        <w:r>
          <w:rPr>
            <w:rFonts w:eastAsiaTheme="minorEastAsia" w:cstheme="minorHAnsi"/>
            <w:sz w:val="24"/>
            <w:szCs w:val="24"/>
          </w:rPr>
          <w:t xml:space="preserve">sampling </w:t>
        </w:r>
      </w:ins>
      <w:ins w:id="169" w:author="Mark Scheuerell" w:date="2021-06-28T14:01:00Z">
        <w:r>
          <w:rPr>
            <w:rFonts w:eastAsiaTheme="minorEastAsia" w:cstheme="minorHAnsi"/>
            <w:sz w:val="24"/>
            <w:szCs w:val="24"/>
          </w:rPr>
          <w:t xml:space="preserve">error for source </w:t>
        </w:r>
      </w:ins>
      <w:ins w:id="170" w:author="Mark Scheuerell" w:date="2021-06-28T14:02:00Z">
        <w:r>
          <w:rPr>
            <w:rFonts w:eastAsiaTheme="minorEastAsia" w:cstheme="minorHAnsi"/>
            <w:i/>
            <w:iCs/>
            <w:sz w:val="24"/>
            <w:szCs w:val="24"/>
          </w:rPr>
          <w:t>j</w:t>
        </w:r>
      </w:ins>
      <w:ins w:id="171" w:author="Mark Scheuerell" w:date="2021-06-28T14:01:00Z">
        <w:r>
          <w:rPr>
            <w:rFonts w:eastAsiaTheme="minorEastAsia" w:cstheme="minorHAnsi"/>
            <w:i/>
            <w:iCs/>
            <w:sz w:val="24"/>
            <w:szCs w:val="24"/>
          </w:rPr>
          <w:t xml:space="preserve"> </w:t>
        </w:r>
        <w:r>
          <w:rPr>
            <w:rFonts w:eastAsiaTheme="minorEastAsia" w:cstheme="minorHAnsi"/>
            <w:sz w:val="24"/>
            <w:szCs w:val="24"/>
          </w:rPr>
          <w:t xml:space="preserve">in year </w:t>
        </w:r>
        <w:r w:rsidRPr="00DF4CDA">
          <w:rPr>
            <w:rFonts w:eastAsiaTheme="minorEastAsia" w:cstheme="minorHAnsi"/>
            <w:i/>
            <w:iCs/>
            <w:sz w:val="24"/>
            <w:szCs w:val="24"/>
          </w:rPr>
          <w:t>t</w:t>
        </w:r>
        <w:r>
          <w:rPr>
            <w:rFonts w:eastAsiaTheme="minorEastAsia" w:cstheme="minorHAnsi"/>
            <w:sz w:val="24"/>
            <w:szCs w:val="24"/>
          </w:rPr>
          <w:t xml:space="preserve">, such that </w:t>
        </w:r>
      </w:ins>
      <w:proofErr w:type="spellStart"/>
      <w:ins w:id="172" w:author="Mark Scheuerell" w:date="2021-06-28T14:02:00Z">
        <w:r>
          <w:rPr>
            <w:rFonts w:eastAsiaTheme="minorEastAsia" w:cstheme="minorHAnsi"/>
            <w:i/>
            <w:iCs/>
            <w:sz w:val="24"/>
            <w:szCs w:val="24"/>
          </w:rPr>
          <w:t>v</w:t>
        </w:r>
        <w:r>
          <w:rPr>
            <w:rFonts w:eastAsiaTheme="minorEastAsia" w:cstheme="minorHAnsi"/>
            <w:i/>
            <w:iCs/>
            <w:sz w:val="24"/>
            <w:szCs w:val="24"/>
            <w:vertAlign w:val="subscript"/>
          </w:rPr>
          <w:t>j</w:t>
        </w:r>
      </w:ins>
      <w:ins w:id="173" w:author="Mark Scheuerell" w:date="2021-06-28T14:01:00Z">
        <w:r>
          <w:rPr>
            <w:rFonts w:eastAsiaTheme="minorEastAsia" w:cstheme="minorHAnsi"/>
            <w:i/>
            <w:iCs/>
            <w:sz w:val="24"/>
            <w:szCs w:val="24"/>
            <w:vertAlign w:val="subscript"/>
          </w:rPr>
          <w:t>,t</w:t>
        </w:r>
        <w:proofErr w:type="spellEnd"/>
        <w:r>
          <w:rPr>
            <w:rFonts w:eastAsiaTheme="minorEastAsia" w:cstheme="minorHAnsi"/>
            <w:sz w:val="24"/>
            <w:szCs w:val="24"/>
          </w:rPr>
          <w:t xml:space="preserve"> ~ N(0, </w:t>
        </w:r>
      </w:ins>
      <w:ins w:id="174" w:author="Mark Scheuerell" w:date="2021-06-28T14:02:00Z">
        <w:r>
          <w:rPr>
            <w:rFonts w:eastAsiaTheme="minorEastAsia" w:cstheme="minorHAnsi"/>
            <w:i/>
            <w:iCs/>
            <w:sz w:val="24"/>
            <w:szCs w:val="24"/>
          </w:rPr>
          <w:t>r</w:t>
        </w:r>
      </w:ins>
      <w:ins w:id="175" w:author="Mark Scheuerell" w:date="2021-06-28T14:01:00Z">
        <w:r>
          <w:rPr>
            <w:rFonts w:eastAsiaTheme="minorEastAsia" w:cstheme="minorHAnsi"/>
            <w:sz w:val="24"/>
            <w:szCs w:val="24"/>
          </w:rPr>
          <w:t xml:space="preserve">). </w:t>
        </w:r>
      </w:ins>
      <w:ins w:id="176" w:author="Mark Scheuerell" w:date="2021-06-28T14:03:00Z">
        <w:r>
          <w:rPr>
            <w:rFonts w:eastAsiaTheme="minorEastAsia" w:cstheme="minorHAnsi"/>
            <w:sz w:val="24"/>
            <w:szCs w:val="24"/>
          </w:rPr>
          <w:t xml:space="preserve">When </w:t>
        </w:r>
        <w:proofErr w:type="spellStart"/>
        <w:r w:rsidRPr="00497733">
          <w:rPr>
            <w:rFonts w:eastAsiaTheme="minorEastAsia" w:cstheme="minorHAnsi"/>
            <w:i/>
            <w:iCs/>
            <w:sz w:val="24"/>
            <w:szCs w:val="24"/>
            <w:rPrChange w:id="177" w:author="Mark Scheuerell" w:date="2021-06-28T14:03:00Z">
              <w:rPr>
                <w:rFonts w:eastAsiaTheme="minorEastAsia" w:cstheme="minorHAnsi"/>
                <w:sz w:val="24"/>
                <w:szCs w:val="24"/>
              </w:rPr>
            </w:rPrChange>
          </w:rPr>
          <w:t>i</w:t>
        </w:r>
        <w:proofErr w:type="spellEnd"/>
        <w:r w:rsidRPr="00497733">
          <w:rPr>
            <w:rFonts w:eastAsiaTheme="minorEastAsia" w:cstheme="minorHAnsi"/>
            <w:i/>
            <w:iCs/>
            <w:sz w:val="24"/>
            <w:szCs w:val="24"/>
            <w:rPrChange w:id="178" w:author="Mark Scheuerell" w:date="2021-06-28T14:03:00Z">
              <w:rPr>
                <w:rFonts w:eastAsiaTheme="minorEastAsia" w:cstheme="minorHAnsi"/>
                <w:sz w:val="24"/>
                <w:szCs w:val="24"/>
              </w:rPr>
            </w:rPrChange>
          </w:rPr>
          <w:t xml:space="preserve"> = j</w:t>
        </w:r>
        <w:r>
          <w:rPr>
            <w:rFonts w:eastAsiaTheme="minorEastAsia" w:cstheme="minorHAnsi"/>
            <w:sz w:val="24"/>
            <w:szCs w:val="24"/>
          </w:rPr>
          <w:t xml:space="preserve">, each of the two methods (i.e., derby </w:t>
        </w:r>
      </w:ins>
      <w:ins w:id="179" w:author="Mark Scheuerell" w:date="2021-06-28T14:04:00Z">
        <w:r>
          <w:rPr>
            <w:rFonts w:eastAsiaTheme="minorEastAsia" w:cstheme="minorHAnsi"/>
            <w:sz w:val="24"/>
            <w:szCs w:val="24"/>
          </w:rPr>
          <w:t xml:space="preserve">and WDFW) are assumed </w:t>
        </w:r>
      </w:ins>
      <w:ins w:id="180" w:author="Mark Scheuerell" w:date="2021-06-28T14:05:00Z">
        <w:r>
          <w:rPr>
            <w:rFonts w:eastAsiaTheme="minorEastAsia" w:cstheme="minorHAnsi"/>
            <w:sz w:val="24"/>
            <w:szCs w:val="24"/>
          </w:rPr>
          <w:t>to be sampling their own unique populations.</w:t>
        </w:r>
      </w:ins>
    </w:p>
    <w:p w14:paraId="33CFA9E8" w14:textId="6A55BCF4" w:rsidR="00497733" w:rsidRDefault="00497733" w:rsidP="007F2611">
      <w:pPr>
        <w:spacing w:after="0" w:line="480" w:lineRule="auto"/>
        <w:rPr>
          <w:ins w:id="181" w:author="Mark Scheuerell" w:date="2021-06-28T14:08:00Z"/>
          <w:rFonts w:eastAsiaTheme="minorEastAsia" w:cstheme="minorHAnsi"/>
          <w:sz w:val="24"/>
          <w:szCs w:val="24"/>
        </w:rPr>
      </w:pPr>
      <w:ins w:id="182" w:author="Mark Scheuerell" w:date="2021-06-28T14:05:00Z">
        <w:r>
          <w:rPr>
            <w:rFonts w:eastAsiaTheme="minorEastAsia" w:cstheme="minorHAnsi"/>
            <w:sz w:val="24"/>
            <w:szCs w:val="24"/>
          </w:rPr>
          <w:lastRenderedPageBreak/>
          <w:tab/>
          <w:t>We can write e</w:t>
        </w:r>
      </w:ins>
      <w:ins w:id="183" w:author="Mark Scheuerell" w:date="2021-06-28T14:06:00Z">
        <w:r>
          <w:rPr>
            <w:rFonts w:eastAsiaTheme="minorEastAsia" w:cstheme="minorHAnsi"/>
            <w:sz w:val="24"/>
            <w:szCs w:val="24"/>
          </w:rPr>
          <w:t xml:space="preserve">quations (1) and (2) in a more compact form using matrix notation. </w:t>
        </w:r>
      </w:ins>
      <w:ins w:id="184" w:author="Mark Scheuerell" w:date="2021-06-28T14:08:00Z">
        <w:r>
          <w:rPr>
            <w:rFonts w:eastAsiaTheme="minorEastAsia" w:cstheme="minorHAnsi"/>
            <w:sz w:val="24"/>
            <w:szCs w:val="24"/>
          </w:rPr>
          <w:t xml:space="preserve">The </w:t>
        </w:r>
      </w:ins>
      <w:ins w:id="185" w:author="Mark Scheuerell" w:date="2021-06-28T14:56:00Z">
        <w:r w:rsidR="008E76CA">
          <w:rPr>
            <w:rFonts w:eastAsiaTheme="minorEastAsia" w:cstheme="minorHAnsi"/>
            <w:sz w:val="24"/>
            <w:szCs w:val="24"/>
          </w:rPr>
          <w:t>first</w:t>
        </w:r>
      </w:ins>
      <w:ins w:id="186" w:author="Mark Scheuerell" w:date="2021-06-28T14:58:00Z">
        <w:r w:rsidR="008E76CA">
          <w:rPr>
            <w:rFonts w:eastAsiaTheme="minorEastAsia" w:cstheme="minorHAnsi"/>
            <w:sz w:val="24"/>
            <w:szCs w:val="24"/>
          </w:rPr>
          <w:t xml:space="preserve"> case</w:t>
        </w:r>
      </w:ins>
      <w:ins w:id="187" w:author="Mark Scheuerell" w:date="2021-06-28T14:56:00Z">
        <w:r w:rsidR="008E76CA">
          <w:rPr>
            <w:rFonts w:eastAsiaTheme="minorEastAsia" w:cstheme="minorHAnsi"/>
            <w:sz w:val="24"/>
            <w:szCs w:val="24"/>
          </w:rPr>
          <w:t xml:space="preserve">, where each </w:t>
        </w:r>
      </w:ins>
      <w:ins w:id="188" w:author="Mark Scheuerell" w:date="2021-06-28T14:57:00Z">
        <w:r w:rsidR="008E76CA">
          <w:rPr>
            <w:rFonts w:eastAsiaTheme="minorEastAsia" w:cstheme="minorHAnsi"/>
            <w:sz w:val="24"/>
            <w:szCs w:val="24"/>
          </w:rPr>
          <w:t xml:space="preserve">set </w:t>
        </w:r>
      </w:ins>
      <w:ins w:id="189" w:author="Mark Scheuerell" w:date="2021-06-28T14:56:00Z">
        <w:r w:rsidR="008E76CA">
          <w:rPr>
            <w:rFonts w:eastAsiaTheme="minorEastAsia" w:cstheme="minorHAnsi"/>
            <w:sz w:val="24"/>
            <w:szCs w:val="24"/>
          </w:rPr>
          <w:t xml:space="preserve">of </w:t>
        </w:r>
      </w:ins>
      <w:ins w:id="190" w:author="Mark Scheuerell" w:date="2021-06-28T14:57:00Z">
        <w:r w:rsidR="008E76CA">
          <w:rPr>
            <w:rFonts w:eastAsiaTheme="minorEastAsia" w:cstheme="minorHAnsi"/>
            <w:sz w:val="24"/>
            <w:szCs w:val="24"/>
          </w:rPr>
          <w:t>fish lengths are assumed to come from two different groups of fish,</w:t>
        </w:r>
      </w:ins>
      <w:ins w:id="191" w:author="Mark Scheuerell" w:date="2021-06-28T14:08:00Z">
        <w:r>
          <w:rPr>
            <w:rFonts w:eastAsiaTheme="minorEastAsia" w:cstheme="minorHAnsi"/>
            <w:sz w:val="24"/>
            <w:szCs w:val="24"/>
          </w:rPr>
          <w:t xml:space="preserve"> becomes</w:t>
        </w:r>
      </w:ins>
    </w:p>
    <w:p w14:paraId="2919C1AA" w14:textId="090564CE" w:rsidR="008E76CA" w:rsidRPr="00DF4CDA" w:rsidRDefault="008E76CA" w:rsidP="008E76CA">
      <w:pPr>
        <w:tabs>
          <w:tab w:val="center" w:pos="4680"/>
          <w:tab w:val="right" w:pos="9180"/>
        </w:tabs>
        <w:spacing w:after="0" w:line="480" w:lineRule="auto"/>
        <w:ind w:firstLine="720"/>
        <w:rPr>
          <w:ins w:id="192" w:author="Mark Scheuerell" w:date="2021-06-28T14:58:00Z"/>
          <w:rFonts w:eastAsiaTheme="minorEastAsia" w:cstheme="minorHAnsi"/>
          <w:sz w:val="24"/>
          <w:szCs w:val="24"/>
        </w:rPr>
      </w:pPr>
      <w:ins w:id="193" w:author="Mark Scheuerell" w:date="2021-06-28T14:58:00Z">
        <w:r>
          <w:rPr>
            <w:rFonts w:eastAsiaTheme="minorEastAsia" w:cstheme="minorHAnsi"/>
            <w:sz w:val="24"/>
            <w:szCs w:val="24"/>
          </w:rPr>
          <w:tab/>
        </w:r>
      </w:ins>
      <m:oMath>
        <m:sSub>
          <m:sSubPr>
            <m:ctrlPr>
              <w:ins w:id="194" w:author="Mark Scheuerell" w:date="2021-06-28T14:58: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195" w:author="Mark Scheuerell" w:date="2021-06-28T14:58:00Z">
                              <w:rPr>
                                <w:rFonts w:ascii="Cambria Math" w:eastAsiaTheme="minorEastAsia" w:hAnsi="Cambria Math" w:cstheme="minorHAnsi"/>
                                <w:i/>
                                <w:sz w:val="24"/>
                                <w:szCs w:val="24"/>
                              </w:rPr>
                            </w:ins>
                          </m:ctrlPr>
                        </m:sSubPr>
                        <m:e>
                          <m:r>
                            <w:ins w:id="196" w:author="Mark Scheuerell" w:date="2021-06-28T14:59:00Z">
                              <w:rPr>
                                <w:rFonts w:ascii="Cambria Math" w:eastAsiaTheme="minorEastAsia" w:hAnsi="Cambria Math" w:cstheme="minorHAnsi"/>
                                <w:sz w:val="24"/>
                                <w:szCs w:val="24"/>
                              </w:rPr>
                              <m:t>x</m:t>
                            </w:ins>
                          </m:r>
                        </m:e>
                        <m:sub>
                          <m:r>
                            <w:ins w:id="197"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198" w:author="Mark Scheuerell" w:date="2021-06-28T14:58:00Z">
                              <w:rPr>
                                <w:rFonts w:ascii="Cambria Math" w:eastAsiaTheme="minorEastAsia" w:hAnsi="Cambria Math" w:cstheme="minorHAnsi"/>
                                <w:i/>
                                <w:sz w:val="24"/>
                                <w:szCs w:val="24"/>
                              </w:rPr>
                            </w:ins>
                          </m:ctrlPr>
                        </m:sSubPr>
                        <m:e>
                          <m:r>
                            <w:ins w:id="199" w:author="Mark Scheuerell" w:date="2021-06-28T14:59:00Z">
                              <w:rPr>
                                <w:rFonts w:ascii="Cambria Math" w:eastAsiaTheme="minorEastAsia" w:hAnsi="Cambria Math" w:cstheme="minorHAnsi"/>
                                <w:sz w:val="24"/>
                                <w:szCs w:val="24"/>
                              </w:rPr>
                              <m:t>x</m:t>
                            </w:ins>
                          </m:r>
                        </m:e>
                        <m:sub>
                          <m:r>
                            <w:ins w:id="200"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201" w:author="Mark Scheuerell" w:date="2021-06-28T14:58:00Z">
                <w:rPr>
                  <w:rFonts w:ascii="Cambria Math" w:eastAsiaTheme="minorEastAsia" w:hAnsi="Cambria Math" w:cstheme="minorHAnsi"/>
                  <w:sz w:val="24"/>
                  <w:szCs w:val="24"/>
                </w:rPr>
                <m:t>t</m:t>
              </w:ins>
            </m:r>
          </m:sub>
        </m:sSub>
        <m:r>
          <m:rPr>
            <m:sty m:val="p"/>
          </m:rPr>
          <w:rPr>
            <w:rFonts w:ascii="Cambria Math" w:eastAsiaTheme="minorEastAsia" w:hAnsi="Cambria Math" w:cstheme="minorHAnsi"/>
            <w:sz w:val="24"/>
            <w:szCs w:val="24"/>
          </w:rPr>
          <m:t>=</m:t>
        </m:r>
        <m:sSub>
          <m:sSubPr>
            <m:ctrlPr>
              <w:ins w:id="202" w:author="Mark Scheuerell" w:date="2021-06-28T15:03: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03" w:author="Mark Scheuerell" w:date="2021-06-28T14:59:00Z">
                              <w:rPr>
                                <w:rFonts w:ascii="Cambria Math" w:eastAsiaTheme="minorEastAsia" w:hAnsi="Cambria Math" w:cstheme="minorHAnsi"/>
                                <w:sz w:val="24"/>
                                <w:szCs w:val="24"/>
                              </w:rPr>
                            </w:ins>
                          </m:ctrlPr>
                        </m:sSubPr>
                        <m:e>
                          <m:r>
                            <w:ins w:id="204" w:author="Mark Scheuerell" w:date="2021-06-28T14:59:00Z">
                              <m:rPr>
                                <m:sty m:val="p"/>
                              </m:rPr>
                              <w:rPr>
                                <w:rFonts w:ascii="Cambria Math" w:eastAsiaTheme="minorEastAsia" w:hAnsi="Cambria Math" w:cstheme="minorHAnsi"/>
                                <w:sz w:val="24"/>
                                <w:szCs w:val="24"/>
                              </w:rPr>
                              <m:t>x</m:t>
                            </w:ins>
                          </m:r>
                        </m:e>
                        <m:sub>
                          <m:r>
                            <w:ins w:id="205" w:author="Mark Scheuerell" w:date="2021-06-28T14:59:00Z">
                              <m:rPr>
                                <m:sty m:val="p"/>
                              </m:rPr>
                              <w:rPr>
                                <w:rFonts w:ascii="Cambria Math" w:eastAsiaTheme="minorEastAsia" w:hAnsi="Cambria Math" w:cstheme="minorHAnsi"/>
                                <w:sz w:val="24"/>
                                <w:szCs w:val="24"/>
                              </w:rPr>
                              <m:t>T</m:t>
                            </w:ins>
                          </m:r>
                        </m:sub>
                      </m:sSub>
                      <m:ctrlPr>
                        <w:rPr>
                          <w:rFonts w:ascii="Cambria Math" w:eastAsiaTheme="minorEastAsia" w:hAnsi="Cambria Math" w:cstheme="minorHAnsi"/>
                          <w:sz w:val="24"/>
                          <w:szCs w:val="24"/>
                        </w:rPr>
                      </m:ctrlPr>
                    </m:e>
                  </m:mr>
                  <m:mr>
                    <m:e>
                      <m:sSub>
                        <m:sSubPr>
                          <m:ctrlPr>
                            <w:ins w:id="206" w:author="Mark Scheuerell" w:date="2021-06-28T15:00:00Z">
                              <w:rPr>
                                <w:rFonts w:ascii="Cambria Math" w:eastAsiaTheme="minorEastAsia" w:hAnsi="Cambria Math" w:cstheme="minorHAnsi"/>
                                <w:sz w:val="24"/>
                                <w:szCs w:val="24"/>
                              </w:rPr>
                            </w:ins>
                          </m:ctrlPr>
                        </m:sSubPr>
                        <m:e>
                          <m:r>
                            <w:ins w:id="207" w:author="Mark Scheuerell" w:date="2021-06-28T15:00:00Z">
                              <m:rPr>
                                <m:sty m:val="p"/>
                              </m:rPr>
                              <w:rPr>
                                <w:rFonts w:ascii="Cambria Math" w:eastAsiaTheme="minorEastAsia" w:hAnsi="Cambria Math" w:cstheme="minorHAnsi"/>
                                <w:sz w:val="24"/>
                                <w:szCs w:val="24"/>
                              </w:rPr>
                              <m:t>x</m:t>
                            </w:ins>
                          </m:r>
                        </m:e>
                        <m:sub>
                          <m:r>
                            <w:ins w:id="208" w:author="Mark Scheuerell" w:date="2021-06-28T15:00:00Z">
                              <m:rPr>
                                <m:sty m:val="p"/>
                              </m:rPr>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ctrlPr>
              <w:ins w:id="209" w:author="Mark Scheuerell" w:date="2021-06-28T15:03:00Z">
                <w:rPr>
                  <w:rFonts w:ascii="Cambria Math" w:eastAsiaTheme="minorEastAsia" w:hAnsi="Cambria Math" w:cstheme="minorHAnsi"/>
                  <w:sz w:val="24"/>
                  <w:szCs w:val="24"/>
                </w:rPr>
              </w:ins>
            </m:ctrlPr>
          </m:e>
          <m:sub>
            <m:r>
              <w:ins w:id="210" w:author="Mark Scheuerell" w:date="2021-06-28T15:03:00Z">
                <w:rPr>
                  <w:rFonts w:ascii="Cambria Math" w:eastAsiaTheme="minorEastAsia" w:hAnsi="Cambria Math" w:cstheme="minorHAnsi"/>
                  <w:sz w:val="24"/>
                  <w:szCs w:val="24"/>
                </w:rPr>
                <m:t>t-1</m:t>
              </w:ins>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11" w:author="Mark Scheuerell" w:date="2021-06-28T14:58:00Z">
                          <w:rPr>
                            <w:rFonts w:ascii="Cambria Math" w:eastAsiaTheme="minorEastAsia" w:hAnsi="Cambria Math" w:cstheme="minorHAnsi"/>
                            <w:i/>
                            <w:sz w:val="24"/>
                            <w:szCs w:val="24"/>
                          </w:rPr>
                        </w:ins>
                      </m:ctrlPr>
                    </m:sSubPr>
                    <m:e>
                      <m:r>
                        <w:ins w:id="212" w:author="Mark Scheuerell" w:date="2021-06-28T15:00:00Z">
                          <w:rPr>
                            <w:rFonts w:ascii="Cambria Math" w:eastAsiaTheme="minorEastAsia" w:hAnsi="Cambria Math" w:cstheme="minorHAnsi"/>
                            <w:sz w:val="24"/>
                            <w:szCs w:val="24"/>
                          </w:rPr>
                          <m:t>u</m:t>
                        </w:ins>
                      </m:r>
                    </m:e>
                    <m:sub>
                      <m:r>
                        <w:ins w:id="213"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14" w:author="Mark Scheuerell" w:date="2021-06-28T14:58:00Z">
                          <w:rPr>
                            <w:rFonts w:ascii="Cambria Math" w:eastAsiaTheme="minorEastAsia" w:hAnsi="Cambria Math" w:cstheme="minorHAnsi"/>
                            <w:i/>
                            <w:sz w:val="24"/>
                            <w:szCs w:val="24"/>
                          </w:rPr>
                        </w:ins>
                      </m:ctrlPr>
                    </m:sSubPr>
                    <m:e>
                      <m:r>
                        <w:ins w:id="215" w:author="Mark Scheuerell" w:date="2021-06-28T15:00:00Z">
                          <w:rPr>
                            <w:rFonts w:ascii="Cambria Math" w:eastAsiaTheme="minorEastAsia" w:hAnsi="Cambria Math" w:cstheme="minorHAnsi"/>
                            <w:sz w:val="24"/>
                            <w:szCs w:val="24"/>
                          </w:rPr>
                          <m:t>u</m:t>
                        </w:ins>
                      </m:r>
                    </m:e>
                    <m:sub>
                      <m:r>
                        <w:ins w:id="216"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ins w:id="217" w:author="Mark Scheuerell" w:date="2021-06-28T14:58: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18" w:author="Mark Scheuerell" w:date="2021-06-28T14:58:00Z">
                              <w:rPr>
                                <w:rFonts w:ascii="Cambria Math" w:eastAsiaTheme="minorEastAsia" w:hAnsi="Cambria Math" w:cstheme="minorHAnsi"/>
                                <w:i/>
                                <w:sz w:val="24"/>
                                <w:szCs w:val="24"/>
                              </w:rPr>
                            </w:ins>
                          </m:ctrlPr>
                        </m:sSubPr>
                        <m:e>
                          <m:r>
                            <w:ins w:id="219" w:author="Mark Scheuerell" w:date="2021-06-28T15:00:00Z">
                              <w:rPr>
                                <w:rFonts w:ascii="Cambria Math" w:eastAsiaTheme="minorEastAsia" w:hAnsi="Cambria Math" w:cstheme="minorHAnsi"/>
                                <w:sz w:val="24"/>
                                <w:szCs w:val="24"/>
                              </w:rPr>
                              <m:t>w</m:t>
                            </w:ins>
                          </m:r>
                        </m:e>
                        <m:sub>
                          <m:r>
                            <w:ins w:id="220"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21" w:author="Mark Scheuerell" w:date="2021-06-28T14:58:00Z">
                              <w:rPr>
                                <w:rFonts w:ascii="Cambria Math" w:eastAsiaTheme="minorEastAsia" w:hAnsi="Cambria Math" w:cstheme="minorHAnsi"/>
                                <w:i/>
                                <w:sz w:val="24"/>
                                <w:szCs w:val="24"/>
                              </w:rPr>
                            </w:ins>
                          </m:ctrlPr>
                        </m:sSubPr>
                        <m:e>
                          <m:r>
                            <w:ins w:id="222" w:author="Mark Scheuerell" w:date="2021-06-28T15:00:00Z">
                              <w:rPr>
                                <w:rFonts w:ascii="Cambria Math" w:eastAsiaTheme="minorEastAsia" w:hAnsi="Cambria Math" w:cstheme="minorHAnsi"/>
                                <w:sz w:val="24"/>
                                <w:szCs w:val="24"/>
                              </w:rPr>
                              <m:t>w</m:t>
                            </w:ins>
                          </m:r>
                        </m:e>
                        <m:sub>
                          <m:r>
                            <w:ins w:id="223"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224" w:author="Mark Scheuerell" w:date="2021-06-28T14:58:00Z">
                <w:rPr>
                  <w:rFonts w:ascii="Cambria Math" w:eastAsiaTheme="minorEastAsia" w:hAnsi="Cambria Math" w:cstheme="minorHAnsi"/>
                  <w:sz w:val="24"/>
                  <w:szCs w:val="24"/>
                </w:rPr>
                <m:t>t</m:t>
              </w:ins>
            </m:r>
          </m:sub>
        </m:sSub>
      </m:oMath>
      <w:ins w:id="225" w:author="Mark Scheuerell" w:date="2021-06-28T14:58:00Z">
        <w:r>
          <w:rPr>
            <w:rFonts w:eastAsiaTheme="minorEastAsia" w:cstheme="minorHAnsi"/>
            <w:sz w:val="24"/>
            <w:szCs w:val="24"/>
          </w:rPr>
          <w:tab/>
          <w:t>(3</w:t>
        </w:r>
      </w:ins>
      <w:ins w:id="226" w:author="Mark Scheuerell" w:date="2021-06-28T14:59:00Z">
        <w:r>
          <w:rPr>
            <w:rFonts w:eastAsiaTheme="minorEastAsia" w:cstheme="minorHAnsi"/>
            <w:sz w:val="24"/>
            <w:szCs w:val="24"/>
          </w:rPr>
          <w:t>a</w:t>
        </w:r>
      </w:ins>
      <w:ins w:id="227" w:author="Mark Scheuerell" w:date="2021-06-28T14:58:00Z">
        <w:r>
          <w:rPr>
            <w:rFonts w:eastAsiaTheme="minorEastAsia" w:cstheme="minorHAnsi"/>
            <w:sz w:val="24"/>
            <w:szCs w:val="24"/>
          </w:rPr>
          <w:t>)</w:t>
        </w:r>
      </w:ins>
    </w:p>
    <w:p w14:paraId="3D0CE722" w14:textId="412E79D0" w:rsidR="008E76CA" w:rsidRPr="00DF4CDA" w:rsidRDefault="008E76CA" w:rsidP="008E76CA">
      <w:pPr>
        <w:tabs>
          <w:tab w:val="center" w:pos="4680"/>
          <w:tab w:val="right" w:pos="9180"/>
        </w:tabs>
        <w:spacing w:after="0" w:line="480" w:lineRule="auto"/>
        <w:ind w:firstLine="720"/>
        <w:rPr>
          <w:ins w:id="228" w:author="Mark Scheuerell" w:date="2021-06-28T15:03:00Z"/>
          <w:rFonts w:eastAsiaTheme="minorEastAsia" w:cstheme="minorHAnsi"/>
          <w:sz w:val="24"/>
          <w:szCs w:val="24"/>
        </w:rPr>
      </w:pPr>
      <w:ins w:id="229" w:author="Mark Scheuerell" w:date="2021-06-28T15:03:00Z">
        <w:r>
          <w:rPr>
            <w:rFonts w:eastAsiaTheme="minorEastAsia" w:cstheme="minorHAnsi"/>
            <w:sz w:val="24"/>
            <w:szCs w:val="24"/>
          </w:rPr>
          <w:tab/>
        </w:r>
      </w:ins>
      <m:oMath>
        <m:sSub>
          <m:sSubPr>
            <m:ctrlPr>
              <w:ins w:id="230" w:author="Mark Scheuerell" w:date="2021-06-28T15:03: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31" w:author="Mark Scheuerell" w:date="2021-06-28T15:03:00Z">
                              <w:rPr>
                                <w:rFonts w:ascii="Cambria Math" w:eastAsiaTheme="minorEastAsia" w:hAnsi="Cambria Math" w:cstheme="minorHAnsi"/>
                                <w:i/>
                                <w:sz w:val="24"/>
                                <w:szCs w:val="24"/>
                              </w:rPr>
                            </w:ins>
                          </m:ctrlPr>
                        </m:sSubPr>
                        <m:e>
                          <m:r>
                            <w:ins w:id="232" w:author="Mark Scheuerell" w:date="2021-06-28T15:03:00Z">
                              <w:rPr>
                                <w:rFonts w:ascii="Cambria Math" w:eastAsiaTheme="minorEastAsia" w:hAnsi="Cambria Math" w:cstheme="minorHAnsi"/>
                                <w:sz w:val="24"/>
                                <w:szCs w:val="24"/>
                              </w:rPr>
                              <m:t>y</m:t>
                            </w:ins>
                          </m:r>
                        </m:e>
                        <m:sub>
                          <m:r>
                            <w:ins w:id="233" w:author="Mark Scheuerell" w:date="2021-06-28T15:03: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34" w:author="Mark Scheuerell" w:date="2021-06-28T15:03:00Z">
                              <w:rPr>
                                <w:rFonts w:ascii="Cambria Math" w:eastAsiaTheme="minorEastAsia" w:hAnsi="Cambria Math" w:cstheme="minorHAnsi"/>
                                <w:i/>
                                <w:sz w:val="24"/>
                                <w:szCs w:val="24"/>
                              </w:rPr>
                            </w:ins>
                          </m:ctrlPr>
                        </m:sSubPr>
                        <m:e>
                          <m:r>
                            <w:ins w:id="235" w:author="Mark Scheuerell" w:date="2021-06-28T15:03:00Z">
                              <w:rPr>
                                <w:rFonts w:ascii="Cambria Math" w:eastAsiaTheme="minorEastAsia" w:hAnsi="Cambria Math" w:cstheme="minorHAnsi"/>
                                <w:sz w:val="24"/>
                                <w:szCs w:val="24"/>
                              </w:rPr>
                              <m:t>y</m:t>
                            </w:ins>
                          </m:r>
                        </m:e>
                        <m:sub>
                          <m:r>
                            <w:ins w:id="236" w:author="Mark Scheuerell" w:date="2021-06-28T15:03: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237" w:author="Mark Scheuerell" w:date="2021-06-28T15:03:00Z">
                <w:rPr>
                  <w:rFonts w:ascii="Cambria Math" w:eastAsiaTheme="minorEastAsia" w:hAnsi="Cambria Math" w:cstheme="minorHAnsi"/>
                  <w:sz w:val="24"/>
                  <w:szCs w:val="24"/>
                </w:rPr>
                <m:t>t</m:t>
              </w:ins>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2"/>
                      <m:mcJc m:val="center"/>
                    </m:mcPr>
                  </m:mc>
                </m:mcs>
                <m:ctrlPr>
                  <w:rPr>
                    <w:rFonts w:ascii="Cambria Math" w:eastAsia="Cambria Math" w:hAnsi="Cambria Math" w:cs="Cambria Math"/>
                    <w:sz w:val="24"/>
                    <w:szCs w:val="24"/>
                  </w:rPr>
                </m:ctrlPr>
              </m:mPr>
              <m:mr>
                <m:e>
                  <m:r>
                    <w:ins w:id="238" w:author="Mark Scheuerell" w:date="2021-06-28T15:03:00Z">
                      <m:rPr>
                        <m:sty m:val="p"/>
                      </m:rPr>
                      <w:rPr>
                        <w:rFonts w:ascii="Cambria Math" w:eastAsiaTheme="minorEastAsia" w:hAnsi="Cambria Math" w:cstheme="minorHAnsi"/>
                        <w:sz w:val="24"/>
                        <w:szCs w:val="24"/>
                      </w:rPr>
                      <m:t>1</m:t>
                    </w:ins>
                  </m:r>
                  <m:ctrlPr>
                    <w:rPr>
                      <w:rFonts w:ascii="Cambria Math" w:eastAsiaTheme="minorEastAsia" w:hAnsi="Cambria Math" w:cstheme="minorHAnsi"/>
                      <w:sz w:val="24"/>
                      <w:szCs w:val="24"/>
                    </w:rPr>
                  </m:ctrlPr>
                </m:e>
                <m:e>
                  <m:r>
                    <w:ins w:id="239" w:author="Mark Scheuerell" w:date="2021-06-28T15:03:00Z">
                      <m:rPr>
                        <m:sty m:val="p"/>
                      </m:rPr>
                      <w:rPr>
                        <w:rFonts w:ascii="Cambria Math" w:eastAsiaTheme="minorEastAsia" w:hAnsi="Cambria Math" w:cstheme="minorHAnsi"/>
                        <w:sz w:val="24"/>
                        <w:szCs w:val="24"/>
                      </w:rPr>
                      <m:t>0</m:t>
                    </w:ins>
                  </m:r>
                  <m:ctrlPr>
                    <w:rPr>
                      <w:rFonts w:ascii="Cambria Math" w:eastAsiaTheme="minorEastAsia" w:hAnsi="Cambria Math" w:cstheme="minorHAnsi"/>
                      <w:sz w:val="24"/>
                      <w:szCs w:val="24"/>
                    </w:rPr>
                  </m:ctrlPr>
                </m:e>
              </m:mr>
              <m:mr>
                <m:e>
                  <m:r>
                    <w:ins w:id="240" w:author="Mark Scheuerell" w:date="2021-06-28T15:04:00Z">
                      <m:rPr>
                        <m:sty m:val="p"/>
                      </m:rPr>
                      <w:rPr>
                        <w:rFonts w:ascii="Cambria Math" w:eastAsiaTheme="minorEastAsia" w:hAnsi="Cambria Math" w:cstheme="minorHAnsi"/>
                        <w:sz w:val="24"/>
                        <w:szCs w:val="24"/>
                      </w:rPr>
                      <m:t>0</m:t>
                    </w:ins>
                  </m:r>
                  <m:ctrlPr>
                    <w:rPr>
                      <w:rFonts w:ascii="Cambria Math" w:eastAsiaTheme="minorEastAsia" w:hAnsi="Cambria Math" w:cstheme="minorHAnsi"/>
                      <w:sz w:val="24"/>
                      <w:szCs w:val="24"/>
                    </w:rPr>
                  </m:ctrlPr>
                </m:e>
                <m:e>
                  <m:r>
                    <w:ins w:id="241" w:author="Mark Scheuerell" w:date="2021-06-28T15:03:00Z">
                      <m:rPr>
                        <m:sty m:val="p"/>
                      </m:rPr>
                      <w:rPr>
                        <w:rFonts w:ascii="Cambria Math" w:eastAsiaTheme="minorEastAsia" w:hAnsi="Cambria Math" w:cstheme="minorHAnsi"/>
                        <w:sz w:val="24"/>
                        <w:szCs w:val="24"/>
                      </w:rPr>
                      <m:t>1</m:t>
                    </w:ins>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ins w:id="242" w:author="Mark Scheuerell" w:date="2021-06-28T15:04: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43" w:author="Mark Scheuerell" w:date="2021-06-28T15:04:00Z">
                              <w:rPr>
                                <w:rFonts w:ascii="Cambria Math" w:eastAsiaTheme="minorEastAsia" w:hAnsi="Cambria Math" w:cstheme="minorHAnsi"/>
                                <w:i/>
                                <w:sz w:val="24"/>
                                <w:szCs w:val="24"/>
                              </w:rPr>
                            </w:ins>
                          </m:ctrlPr>
                        </m:sSubPr>
                        <m:e>
                          <m:r>
                            <w:ins w:id="244" w:author="Mark Scheuerell" w:date="2021-06-28T15:04:00Z">
                              <w:rPr>
                                <w:rFonts w:ascii="Cambria Math" w:eastAsiaTheme="minorEastAsia" w:hAnsi="Cambria Math" w:cstheme="minorHAnsi"/>
                                <w:sz w:val="24"/>
                                <w:szCs w:val="24"/>
                              </w:rPr>
                              <m:t>x</m:t>
                            </w:ins>
                          </m:r>
                        </m:e>
                        <m:sub>
                          <m:r>
                            <w:ins w:id="245" w:author="Mark Scheuerell" w:date="2021-06-28T15:04: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46" w:author="Mark Scheuerell" w:date="2021-06-28T15:04:00Z">
                              <w:rPr>
                                <w:rFonts w:ascii="Cambria Math" w:eastAsiaTheme="minorEastAsia" w:hAnsi="Cambria Math" w:cstheme="minorHAnsi"/>
                                <w:i/>
                                <w:sz w:val="24"/>
                                <w:szCs w:val="24"/>
                              </w:rPr>
                            </w:ins>
                          </m:ctrlPr>
                        </m:sSubPr>
                        <m:e>
                          <m:r>
                            <w:ins w:id="247" w:author="Mark Scheuerell" w:date="2021-06-28T15:04:00Z">
                              <w:rPr>
                                <w:rFonts w:ascii="Cambria Math" w:eastAsiaTheme="minorEastAsia" w:hAnsi="Cambria Math" w:cstheme="minorHAnsi"/>
                                <w:sz w:val="24"/>
                                <w:szCs w:val="24"/>
                              </w:rPr>
                              <m:t>x</m:t>
                            </w:ins>
                          </m:r>
                        </m:e>
                        <m:sub>
                          <m:r>
                            <w:ins w:id="248" w:author="Mark Scheuerell" w:date="2021-06-28T15:04: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249" w:author="Mark Scheuerell" w:date="2021-06-28T15:04:00Z">
                <w:rPr>
                  <w:rFonts w:ascii="Cambria Math" w:eastAsiaTheme="minorEastAsia" w:hAnsi="Cambria Math" w:cstheme="minorHAnsi"/>
                  <w:sz w:val="24"/>
                  <w:szCs w:val="24"/>
                </w:rPr>
                <m:t>t</m:t>
              </w:ins>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50" w:author="Mark Scheuerell" w:date="2021-06-28T15:03:00Z">
                          <w:rPr>
                            <w:rFonts w:ascii="Cambria Math" w:eastAsiaTheme="minorEastAsia" w:hAnsi="Cambria Math" w:cstheme="minorHAnsi"/>
                            <w:i/>
                            <w:sz w:val="24"/>
                            <w:szCs w:val="24"/>
                          </w:rPr>
                        </w:ins>
                      </m:ctrlPr>
                    </m:sSubPr>
                    <m:e>
                      <m:r>
                        <w:ins w:id="251" w:author="Mark Scheuerell" w:date="2021-06-28T15:03:00Z">
                          <w:rPr>
                            <w:rFonts w:ascii="Cambria Math" w:eastAsiaTheme="minorEastAsia" w:hAnsi="Cambria Math" w:cstheme="minorHAnsi"/>
                            <w:sz w:val="24"/>
                            <w:szCs w:val="24"/>
                          </w:rPr>
                          <m:t>a</m:t>
                        </w:ins>
                      </m:r>
                    </m:e>
                    <m:sub>
                      <m:r>
                        <w:ins w:id="252" w:author="Mark Scheuerell" w:date="2021-06-28T15:03: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53" w:author="Mark Scheuerell" w:date="2021-06-28T15:03:00Z">
                          <w:rPr>
                            <w:rFonts w:ascii="Cambria Math" w:eastAsiaTheme="minorEastAsia" w:hAnsi="Cambria Math" w:cstheme="minorHAnsi"/>
                            <w:i/>
                            <w:sz w:val="24"/>
                            <w:szCs w:val="24"/>
                          </w:rPr>
                        </w:ins>
                      </m:ctrlPr>
                    </m:sSubPr>
                    <m:e>
                      <m:r>
                        <w:ins w:id="254" w:author="Mark Scheuerell" w:date="2021-06-28T15:03:00Z">
                          <w:rPr>
                            <w:rFonts w:ascii="Cambria Math" w:eastAsiaTheme="minorEastAsia" w:hAnsi="Cambria Math" w:cstheme="minorHAnsi"/>
                            <w:sz w:val="24"/>
                            <w:szCs w:val="24"/>
                          </w:rPr>
                          <m:t>a</m:t>
                        </w:ins>
                      </m:r>
                    </m:e>
                    <m:sub>
                      <m:r>
                        <w:ins w:id="255" w:author="Mark Scheuerell" w:date="2021-06-28T15:03: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ins w:id="256" w:author="Mark Scheuerell" w:date="2021-06-28T15:03: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257" w:author="Mark Scheuerell" w:date="2021-06-28T15:03:00Z">
                              <w:rPr>
                                <w:rFonts w:ascii="Cambria Math" w:eastAsiaTheme="minorEastAsia" w:hAnsi="Cambria Math" w:cstheme="minorHAnsi"/>
                                <w:i/>
                                <w:sz w:val="24"/>
                                <w:szCs w:val="24"/>
                              </w:rPr>
                            </w:ins>
                          </m:ctrlPr>
                        </m:sSubPr>
                        <m:e>
                          <m:r>
                            <w:ins w:id="258" w:author="Mark Scheuerell" w:date="2021-06-28T15:03:00Z">
                              <w:rPr>
                                <w:rFonts w:ascii="Cambria Math" w:eastAsiaTheme="minorEastAsia" w:hAnsi="Cambria Math" w:cstheme="minorHAnsi"/>
                                <w:sz w:val="24"/>
                                <w:szCs w:val="24"/>
                              </w:rPr>
                              <m:t>v</m:t>
                            </w:ins>
                          </m:r>
                        </m:e>
                        <m:sub>
                          <m:r>
                            <w:ins w:id="259" w:author="Mark Scheuerell" w:date="2021-06-28T15:03: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260" w:author="Mark Scheuerell" w:date="2021-06-28T15:03:00Z">
                              <w:rPr>
                                <w:rFonts w:ascii="Cambria Math" w:eastAsiaTheme="minorEastAsia" w:hAnsi="Cambria Math" w:cstheme="minorHAnsi"/>
                                <w:i/>
                                <w:sz w:val="24"/>
                                <w:szCs w:val="24"/>
                              </w:rPr>
                            </w:ins>
                          </m:ctrlPr>
                        </m:sSubPr>
                        <m:e>
                          <m:r>
                            <w:ins w:id="261" w:author="Mark Scheuerell" w:date="2021-06-28T15:03:00Z">
                              <w:rPr>
                                <w:rFonts w:ascii="Cambria Math" w:eastAsiaTheme="minorEastAsia" w:hAnsi="Cambria Math" w:cstheme="minorHAnsi"/>
                                <w:sz w:val="24"/>
                                <w:szCs w:val="24"/>
                              </w:rPr>
                              <m:t>v</m:t>
                            </w:ins>
                          </m:r>
                        </m:e>
                        <m:sub>
                          <m:r>
                            <w:ins w:id="262" w:author="Mark Scheuerell" w:date="2021-06-28T15:03: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263" w:author="Mark Scheuerell" w:date="2021-06-28T15:03:00Z">
                <w:rPr>
                  <w:rFonts w:ascii="Cambria Math" w:eastAsiaTheme="minorEastAsia" w:hAnsi="Cambria Math" w:cstheme="minorHAnsi"/>
                  <w:sz w:val="24"/>
                  <w:szCs w:val="24"/>
                </w:rPr>
                <m:t>t</m:t>
              </w:ins>
            </m:r>
          </m:sub>
        </m:sSub>
      </m:oMath>
      <w:ins w:id="264" w:author="Mark Scheuerell" w:date="2021-06-28T15:09:00Z">
        <w:r w:rsidR="0071583B">
          <w:rPr>
            <w:rFonts w:eastAsiaTheme="minorEastAsia" w:cstheme="minorHAnsi"/>
            <w:sz w:val="24"/>
            <w:szCs w:val="24"/>
          </w:rPr>
          <w:t>.</w:t>
        </w:r>
      </w:ins>
      <w:ins w:id="265" w:author="Mark Scheuerell" w:date="2021-06-28T15:03:00Z">
        <w:r>
          <w:rPr>
            <w:rFonts w:eastAsiaTheme="minorEastAsia" w:cstheme="minorHAnsi"/>
            <w:sz w:val="24"/>
            <w:szCs w:val="24"/>
          </w:rPr>
          <w:tab/>
          <w:t>(3</w:t>
        </w:r>
      </w:ins>
      <w:ins w:id="266" w:author="Mark Scheuerell" w:date="2021-06-28T15:05:00Z">
        <w:r>
          <w:rPr>
            <w:rFonts w:eastAsiaTheme="minorEastAsia" w:cstheme="minorHAnsi"/>
            <w:sz w:val="24"/>
            <w:szCs w:val="24"/>
          </w:rPr>
          <w:t>b</w:t>
        </w:r>
      </w:ins>
      <w:ins w:id="267" w:author="Mark Scheuerell" w:date="2021-06-28T15:03:00Z">
        <w:r>
          <w:rPr>
            <w:rFonts w:eastAsiaTheme="minorEastAsia" w:cstheme="minorHAnsi"/>
            <w:sz w:val="24"/>
            <w:szCs w:val="24"/>
          </w:rPr>
          <w:t>)</w:t>
        </w:r>
      </w:ins>
    </w:p>
    <w:p w14:paraId="57A71C1D" w14:textId="656DD26D" w:rsidR="00497733" w:rsidRDefault="008E76CA" w:rsidP="007F2611">
      <w:pPr>
        <w:spacing w:after="0" w:line="480" w:lineRule="auto"/>
        <w:rPr>
          <w:ins w:id="268" w:author="Mark Scheuerell" w:date="2021-06-28T14:58:00Z"/>
          <w:rFonts w:eastAsiaTheme="minorEastAsia" w:cstheme="minorHAnsi"/>
          <w:sz w:val="24"/>
          <w:szCs w:val="24"/>
        </w:rPr>
      </w:pPr>
      <m:oMath>
        <m:r>
          <w:del w:id="269" w:author="Mark Scheuerell" w:date="2021-06-28T15:03:00Z">
            <m:rPr>
              <m:sty m:val="p"/>
            </m:rPr>
            <w:rPr>
              <w:rFonts w:ascii="Cambria Math" w:eastAsiaTheme="minorEastAsia" w:hAnsi="Cambria Math" w:cstheme="minorHAnsi"/>
              <w:sz w:val="24"/>
              <w:szCs w:val="24"/>
            </w:rPr>
            <m:t>├</m:t>
          </w:del>
        </m:r>
        <m:r>
          <w:del w:id="270" w:author="Mark Scheuerell" w:date="2021-06-28T15:01:00Z">
            <m:rPr>
              <m:sty m:val="p"/>
            </m:rPr>
            <w:rPr>
              <w:rFonts w:ascii="Cambria Math" w:eastAsiaTheme="minorEastAsia" w:hAnsi="Cambria Math" w:cstheme="minorHAnsi"/>
              <w:sz w:val="24"/>
              <w:szCs w:val="24"/>
            </w:rPr>
            <m:t>[</m:t>
          </w:del>
        </m:r>
        <m:r>
          <w:del w:id="271" w:author="Mark Scheuerell" w:date="2021-06-28T15:03:00Z">
            <m:rPr>
              <m:sty m:val="p"/>
            </m:rPr>
            <w:rPr>
              <w:rFonts w:ascii="Cambria Math" w:eastAsia="Cambria Math" w:hAnsi="Cambria Math" w:cs="Cambria Math"/>
              <w:sz w:val="24"/>
              <w:szCs w:val="24"/>
            </w:rPr>
            <m:t>〖</m:t>
          </w:del>
        </m:r>
        <m:r>
          <w:del w:id="272" w:author="Mark Scheuerell" w:date="2021-06-28T15:03:00Z">
            <w:rPr>
              <w:rFonts w:ascii="Cambria Math" w:eastAsiaTheme="minorEastAsia" w:hAnsi="Cambria Math" w:cstheme="minorHAnsi"/>
              <w:sz w:val="24"/>
              <w:szCs w:val="24"/>
            </w:rPr>
            <m:t>{</m:t>
          </w:del>
        </m:r>
        <m:r>
          <w:del w:id="273" w:author="Mark Scheuerell" w:date="2021-06-28T15:03:00Z">
            <m:rPr>
              <m:sty m:val="p"/>
            </m:rPr>
            <w:rPr>
              <w:rFonts w:ascii="Cambria Math" w:eastAsiaTheme="minorEastAsia" w:hAnsi="Cambria Math" w:cstheme="minorHAnsi"/>
              <w:sz w:val="24"/>
              <w:szCs w:val="24"/>
            </w:rPr>
            <m:t>matrix</m:t>
          </w:del>
        </m:r>
        <m:r>
          <w:del w:id="274" w:author="Mark Scheuerell" w:date="2021-06-28T15:03:00Z">
            <w:rPr>
              <w:rFonts w:ascii="Cambria Math" w:eastAsiaTheme="minorEastAsia" w:hAnsi="Cambria Math" w:cstheme="minorHAnsi"/>
              <w:sz w:val="24"/>
              <w:szCs w:val="24"/>
            </w:rPr>
            <m:t>}</m:t>
          </w:del>
        </m:r>
        <m:r>
          <w:del w:id="275" w:author="Mark Scheuerell" w:date="2021-06-28T15:03:00Z">
            <m:rPr>
              <m:sty m:val="p"/>
            </m:rPr>
            <w:rPr>
              <w:rFonts w:ascii="Cambria Math" w:eastAsiaTheme="minorEastAsia" w:hAnsi="Cambria Math" w:cstheme="minorHAnsi"/>
              <w:sz w:val="24"/>
              <w:szCs w:val="24"/>
            </w:rPr>
            <m:t>y</m:t>
          </w:del>
        </m:r>
        <m:r>
          <w:del w:id="276" w:author="Mark Scheuerell" w:date="2021-06-28T15:03:00Z">
            <w:rPr>
              <w:rFonts w:ascii="Cambria Math" w:eastAsiaTheme="minorEastAsia" w:hAnsi="Cambria Math" w:cstheme="minorHAnsi"/>
              <w:sz w:val="24"/>
              <w:szCs w:val="24"/>
            </w:rPr>
            <m:t>_</m:t>
          </w:del>
        </m:r>
        <m:r>
          <w:del w:id="277" w:author="Mark Scheuerell" w:date="2021-06-28T15:03:00Z">
            <m:rPr>
              <m:sty m:val="p"/>
            </m:rPr>
            <w:rPr>
              <w:rFonts w:ascii="Cambria Math" w:eastAsiaTheme="minorEastAsia" w:hAnsi="Cambria Math" w:cstheme="minorHAnsi"/>
              <w:sz w:val="24"/>
              <w:szCs w:val="24"/>
            </w:rPr>
            <m:t>T</m:t>
          </w:del>
        </m:r>
        <m:r>
          <w:del w:id="278" w:author="Mark Scheuerell" w:date="2021-06-28T15:03:00Z">
            <w:rPr>
              <w:rFonts w:ascii="Cambria Math" w:eastAsiaTheme="minorEastAsia" w:hAnsi="Cambria Math" w:cstheme="minorHAnsi"/>
              <w:sz w:val="24"/>
              <w:szCs w:val="24"/>
            </w:rPr>
            <m:t>\\</m:t>
          </w:del>
        </m:r>
        <m:r>
          <w:del w:id="279" w:author="Mark Scheuerell" w:date="2021-06-28T15:03:00Z">
            <m:rPr>
              <m:sty m:val="p"/>
            </m:rPr>
            <w:rPr>
              <w:rFonts w:ascii="Cambria Math" w:eastAsiaTheme="minorEastAsia" w:hAnsi="Cambria Math" w:cstheme="minorHAnsi"/>
              <w:sz w:val="24"/>
              <w:szCs w:val="24"/>
            </w:rPr>
            <m:t>y</m:t>
          </w:del>
        </m:r>
        <m:r>
          <w:del w:id="280" w:author="Mark Scheuerell" w:date="2021-06-28T15:03:00Z">
            <w:rPr>
              <w:rFonts w:ascii="Cambria Math" w:eastAsiaTheme="minorEastAsia" w:hAnsi="Cambria Math" w:cstheme="minorHAnsi"/>
              <w:sz w:val="24"/>
              <w:szCs w:val="24"/>
            </w:rPr>
            <m:t>_</m:t>
          </w:del>
        </m:r>
        <m:r>
          <w:del w:id="281" w:author="Mark Scheuerell" w:date="2021-06-28T15:03:00Z">
            <m:rPr>
              <m:sty m:val="p"/>
            </m:rPr>
            <w:rPr>
              <w:rFonts w:ascii="Cambria Math" w:eastAsiaTheme="minorEastAsia" w:hAnsi="Cambria Math" w:cstheme="minorHAnsi"/>
              <w:sz w:val="24"/>
              <w:szCs w:val="24"/>
            </w:rPr>
            <m:t>W</m:t>
          </w:del>
        </m:r>
        <m:r>
          <w:del w:id="282" w:author="Mark Scheuerell" w:date="2021-06-28T15:03:00Z">
            <w:rPr>
              <w:rFonts w:ascii="Cambria Math" w:eastAsiaTheme="minorEastAsia" w:hAnsi="Cambria Math" w:cstheme="minorHAnsi"/>
              <w:sz w:val="24"/>
              <w:szCs w:val="24"/>
            </w:rPr>
            <m:t>\\</m:t>
          </w:del>
        </m:r>
        <m:r>
          <w:del w:id="283" w:author="Mark Scheuerell" w:date="2021-06-28T15:03:00Z">
            <m:rPr>
              <m:sty m:val="p"/>
            </m:rPr>
            <w:rPr>
              <w:rFonts w:ascii="Cambria Math" w:eastAsia="Cambria Math" w:hAnsi="Cambria Math" w:cs="Cambria Math" w:hint="eastAsia"/>
              <w:sz w:val="24"/>
              <w:szCs w:val="24"/>
            </w:rPr>
            <m:t>〗</m:t>
          </w:del>
        </m:r>
        <m:r>
          <w:del w:id="284" w:author="Mark Scheuerell" w:date="2021-06-28T15:03:00Z">
            <w:rPr>
              <w:rFonts w:ascii="Cambria Math" w:eastAsiaTheme="minorEastAsia" w:hAnsi="Cambria Math" w:cstheme="minorHAnsi"/>
              <w:sz w:val="24"/>
              <w:szCs w:val="24"/>
            </w:rPr>
            <m:t>{matrix}</m:t>
          </w:del>
        </m:r>
        <m:r>
          <w:del w:id="285" w:author="Mark Scheuerell" w:date="2021-06-28T15:03:00Z">
            <m:rPr>
              <m:sty m:val="p"/>
            </m:rPr>
            <w:rPr>
              <w:rFonts w:ascii="Cambria Math" w:eastAsiaTheme="minorEastAsia" w:hAnsi="Cambria Math" w:cstheme="minorHAnsi"/>
              <w:sz w:val="24"/>
              <w:szCs w:val="24"/>
            </w:rPr>
            <m:t>┤</m:t>
          </w:del>
        </m:r>
        <m:r>
          <w:del w:id="286" w:author="Mark Scheuerell" w:date="2021-06-28T15:03:00Z">
            <w:rPr>
              <w:rFonts w:ascii="Cambria Math" w:eastAsiaTheme="minorEastAsia" w:hAnsi="Cambria Math" w:cstheme="minorHAnsi"/>
              <w:sz w:val="24"/>
              <w:szCs w:val="24"/>
            </w:rPr>
            <m:t>]</m:t>
          </w:del>
        </m:r>
        <m:r>
          <w:del w:id="287" w:author="Mark Scheuerell" w:date="2021-06-28T15:03:00Z">
            <m:rPr>
              <m:sty m:val="p"/>
            </m:rPr>
            <w:rPr>
              <w:rFonts w:ascii="Cambria Math" w:eastAsiaTheme="minorEastAsia" w:hAnsi="Cambria Math" w:cstheme="minorHAnsi"/>
              <w:sz w:val="24"/>
              <w:szCs w:val="24"/>
            </w:rPr>
            <m:t>=├</m:t>
          </w:del>
        </m:r>
        <m:r>
          <w:del w:id="288" w:author="Mark Scheuerell" w:date="2021-06-28T15:01:00Z">
            <m:rPr>
              <m:sty m:val="p"/>
            </m:rPr>
            <w:rPr>
              <w:rFonts w:ascii="Cambria Math" w:eastAsiaTheme="minorEastAsia" w:hAnsi="Cambria Math" w:cstheme="minorHAnsi"/>
              <w:sz w:val="24"/>
              <w:szCs w:val="24"/>
            </w:rPr>
            <m:t>[</m:t>
          </w:del>
        </m:r>
        <m:r>
          <w:del w:id="289" w:author="Mark Scheuerell" w:date="2021-06-28T15:01:00Z">
            <w:rPr>
              <w:rFonts w:ascii="Cambria Math" w:eastAsiaTheme="minorEastAsia" w:hAnsi="Cambria Math" w:cstheme="minorHAnsi"/>
              <w:sz w:val="24"/>
              <w:szCs w:val="24"/>
            </w:rPr>
            <m:t>\\</m:t>
          </w:del>
        </m:r>
        <m:r>
          <w:del w:id="290" w:author="Mark Scheuerell" w:date="2021-06-28T15:03:00Z">
            <m:rPr>
              <m:sty m:val="p"/>
            </m:rPr>
            <w:rPr>
              <w:rFonts w:ascii="Cambria Math" w:eastAsia="Cambria Math" w:hAnsi="Cambria Math" w:cs="Cambria Math" w:hint="eastAsia"/>
              <w:sz w:val="24"/>
              <w:szCs w:val="24"/>
            </w:rPr>
            <m:t>〗</m:t>
          </w:del>
        </m:r>
        <m:r>
          <w:del w:id="291" w:author="Mark Scheuerell" w:date="2021-06-28T15:01:00Z">
            <w:rPr>
              <w:rFonts w:ascii="Cambria Math" w:eastAsiaTheme="minorEastAsia" w:hAnsi="Cambria Math" w:cstheme="minorHAnsi"/>
              <w:sz w:val="24"/>
              <w:szCs w:val="24"/>
            </w:rPr>
            <m:t>{matrix}</m:t>
          </w:del>
        </m:r>
        <m:r>
          <w:del w:id="292" w:author="Mark Scheuerell" w:date="2021-06-28T15:03:00Z">
            <m:rPr>
              <m:sty m:val="p"/>
            </m:rPr>
            <w:rPr>
              <w:rFonts w:ascii="Cambria Math" w:eastAsiaTheme="minorEastAsia" w:hAnsi="Cambria Math" w:cstheme="minorHAnsi"/>
              <w:sz w:val="24"/>
              <w:szCs w:val="24"/>
            </w:rPr>
            <m:t>┤</m:t>
          </w:del>
        </m:r>
        <m:r>
          <w:del w:id="293" w:author="Mark Scheuerell" w:date="2021-06-28T15:01:00Z">
            <w:rPr>
              <w:rFonts w:ascii="Cambria Math" w:eastAsiaTheme="minorEastAsia" w:hAnsi="Cambria Math" w:cstheme="minorHAnsi"/>
              <w:sz w:val="24"/>
              <w:szCs w:val="24"/>
            </w:rPr>
            <m:t>]</m:t>
          </w:del>
        </m:r>
        <m:r>
          <w:del w:id="294" w:author="Mark Scheuerell" w:date="2021-06-28T15:03:00Z">
            <m:rPr>
              <m:sty m:val="p"/>
            </m:rPr>
            <w:rPr>
              <w:rFonts w:ascii="Cambria Math" w:eastAsiaTheme="minorEastAsia" w:hAnsi="Cambria Math" w:cstheme="minorHAnsi"/>
              <w:sz w:val="24"/>
              <w:szCs w:val="24"/>
            </w:rPr>
            <m:t>├</m:t>
          </w:del>
        </m:r>
        <m:r>
          <w:del w:id="295" w:author="Mark Scheuerell" w:date="2021-06-28T15:03:00Z">
            <m:rPr>
              <m:sty m:val="p"/>
            </m:rPr>
            <w:rPr>
              <w:rFonts w:ascii="Cambria Math" w:eastAsia="Cambria Math" w:hAnsi="Cambria Math" w:cs="Cambria Math" w:hint="eastAsia"/>
              <w:sz w:val="24"/>
              <w:szCs w:val="24"/>
            </w:rPr>
            <m:t>〖〗</m:t>
          </w:del>
        </m:r>
        <m:r>
          <w:del w:id="296" w:author="Mark Scheuerell" w:date="2021-06-28T15:03:00Z">
            <m:rPr>
              <m:sty m:val="p"/>
            </m:rPr>
            <w:rPr>
              <w:rFonts w:ascii="Cambria Math" w:eastAsiaTheme="minorEastAsia" w:hAnsi="Cambria Math" w:cstheme="minorHAnsi"/>
              <w:sz w:val="24"/>
              <w:szCs w:val="24"/>
            </w:rPr>
            <m:t>┤</m:t>
          </w:del>
        </m:r>
        <m:r>
          <w:del w:id="297" w:author="Mark Scheuerell" w:date="2021-06-28T15:01:00Z">
            <w:rPr>
              <w:rFonts w:ascii="Cambria Math" w:eastAsiaTheme="minorEastAsia" w:hAnsi="Cambria Math" w:cstheme="minorHAnsi"/>
              <w:sz w:val="24"/>
              <w:szCs w:val="24"/>
            </w:rPr>
            <m:t>=</m:t>
          </w:del>
        </m:r>
        <m:r>
          <w:del w:id="298" w:author="Mark Scheuerell" w:date="2021-06-28T15:03:00Z">
            <m:rPr>
              <m:sty m:val="p"/>
            </m:rPr>
            <w:rPr>
              <w:rFonts w:ascii="Cambria Math" w:eastAsiaTheme="minorEastAsia" w:hAnsi="Cambria Math" w:cstheme="minorHAnsi"/>
              <w:sz w:val="24"/>
              <w:szCs w:val="24"/>
            </w:rPr>
            <m:t>Ⅎb</m:t>
          </w:del>
        </m:r>
        <m:r>
          <w:del w:id="299" w:author="Mark Scheuerell" w:date="2021-06-28T15:01:00Z">
            <m:rPr>
              <m:sty m:val="p"/>
            </m:rPr>
            <w:rPr>
              <w:rFonts w:ascii="Cambria Math" w:eastAsiaTheme="minorEastAsia" w:hAnsi="Cambria Math" w:cstheme="minorHAnsi"/>
              <w:sz w:val="24"/>
              <w:szCs w:val="24"/>
            </w:rPr>
            <m:t>{</m:t>
          </w:del>
        </m:r>
        <m:r>
          <w:del w:id="300" w:author="Mark Scheuerell" w:date="2021-06-28T15:01:00Z">
            <w:rPr>
              <w:rFonts w:ascii="Cambria Math" w:eastAsiaTheme="minorEastAsia" w:hAnsi="Cambria Math" w:cstheme="minorHAnsi"/>
              <w:sz w:val="24"/>
              <w:szCs w:val="24"/>
            </w:rPr>
            <m:t>Z</m:t>
          </w:del>
        </m:r>
        <m:r>
          <w:del w:id="301" w:author="Mark Scheuerell" w:date="2021-06-28T15:01:00Z">
            <m:rPr>
              <m:sty m:val="p"/>
            </m:rPr>
            <w:rPr>
              <w:rFonts w:ascii="Cambria Math" w:eastAsiaTheme="minorEastAsia" w:hAnsi="Cambria Math" w:cstheme="minorHAnsi"/>
              <w:sz w:val="24"/>
              <w:szCs w:val="24"/>
            </w:rPr>
            <m:t>}</m:t>
          </w:del>
        </m:r>
        <m:r>
          <w:del w:id="302" w:author="Mark Scheuerell" w:date="2021-06-28T15:03:00Z">
            <w:rPr>
              <w:rFonts w:ascii="Cambria Math" w:eastAsiaTheme="minorEastAsia" w:hAnsi="Cambria Math" w:cstheme="minorHAnsi"/>
              <w:sz w:val="24"/>
              <w:szCs w:val="24"/>
            </w:rPr>
            <m:t>+</m:t>
          </w:del>
        </m:r>
        <m:r>
          <w:del w:id="303" w:author="Mark Scheuerell" w:date="2021-06-28T15:03:00Z">
            <m:rPr>
              <m:sty m:val="p"/>
            </m:rPr>
            <w:rPr>
              <w:rFonts w:ascii="Cambria Math" w:eastAsiaTheme="minorEastAsia" w:hAnsi="Cambria Math" w:cstheme="minorHAnsi"/>
              <w:sz w:val="24"/>
              <w:szCs w:val="24"/>
            </w:rPr>
            <m:t>├[</m:t>
          </w:del>
        </m:r>
        <m:r>
          <w:del w:id="304" w:author="Mark Scheuerell" w:date="2021-06-28T15:03:00Z">
            <m:rPr>
              <m:sty m:val="p"/>
            </m:rPr>
            <w:rPr>
              <w:rFonts w:ascii="Cambria Math" w:eastAsia="Cambria Math" w:hAnsi="Cambria Math" w:cs="Cambria Math" w:hint="eastAsia"/>
              <w:sz w:val="24"/>
              <w:szCs w:val="24"/>
            </w:rPr>
            <m:t>〖</m:t>
          </w:del>
        </m:r>
        <m:r>
          <w:del w:id="305" w:author="Mark Scheuerell" w:date="2021-06-28T15:03:00Z">
            <w:rPr>
              <w:rFonts w:ascii="Cambria Math" w:eastAsiaTheme="minorEastAsia" w:hAnsi="Cambria Math" w:cstheme="minorHAnsi"/>
              <w:sz w:val="24"/>
              <w:szCs w:val="24"/>
            </w:rPr>
            <m:t>\\</m:t>
          </w:del>
        </m:r>
        <m:r>
          <w:del w:id="306" w:author="Mark Scheuerell" w:date="2021-06-28T15:03:00Z">
            <m:rPr>
              <m:sty m:val="p"/>
            </m:rPr>
            <w:rPr>
              <w:rFonts w:ascii="Cambria Math" w:eastAsia="Cambria Math" w:hAnsi="Cambria Math" w:cs="Cambria Math" w:hint="eastAsia"/>
              <w:sz w:val="24"/>
              <w:szCs w:val="24"/>
            </w:rPr>
            <m:t>〗</m:t>
          </w:del>
        </m:r>
        <m:r>
          <w:del w:id="307" w:author="Mark Scheuerell" w:date="2021-06-28T15:03:00Z">
            <w:rPr>
              <w:rFonts w:ascii="Cambria Math" w:eastAsiaTheme="minorEastAsia" w:hAnsi="Cambria Math" w:cstheme="minorHAnsi"/>
              <w:sz w:val="24"/>
              <w:szCs w:val="24"/>
            </w:rPr>
            <m:t>{matrix}</m:t>
          </w:del>
        </m:r>
        <m:r>
          <w:del w:id="308" w:author="Mark Scheuerell" w:date="2021-06-28T15:03:00Z">
            <m:rPr>
              <m:sty m:val="p"/>
            </m:rPr>
            <w:rPr>
              <w:rFonts w:ascii="Cambria Math" w:eastAsiaTheme="minorEastAsia" w:hAnsi="Cambria Math" w:cstheme="minorHAnsi"/>
              <w:sz w:val="24"/>
              <w:szCs w:val="24"/>
            </w:rPr>
            <m:t>┤</m:t>
          </w:del>
        </m:r>
        <m:r>
          <w:del w:id="309" w:author="Mark Scheuerell" w:date="2021-06-28T15:03:00Z">
            <w:rPr>
              <w:rFonts w:ascii="Cambria Math" w:eastAsiaTheme="minorEastAsia" w:hAnsi="Cambria Math" w:cstheme="minorHAnsi"/>
              <w:sz w:val="24"/>
              <w:szCs w:val="24"/>
            </w:rPr>
            <m:t>]+</m:t>
          </w:del>
        </m:r>
        <m:r>
          <w:del w:id="310" w:author="Mark Scheuerell" w:date="2021-06-28T15:03:00Z">
            <m:rPr>
              <m:sty m:val="p"/>
            </m:rPr>
            <w:rPr>
              <w:rFonts w:ascii="Cambria Math" w:eastAsiaTheme="minorEastAsia" w:hAnsi="Cambria Math" w:cstheme="minorHAnsi"/>
              <w:sz w:val="24"/>
              <w:szCs w:val="24"/>
            </w:rPr>
            <m:t>├[</m:t>
          </w:del>
        </m:r>
        <m:r>
          <w:del w:id="311" w:author="Mark Scheuerell" w:date="2021-06-28T15:03:00Z">
            <m:rPr>
              <m:sty m:val="p"/>
            </m:rPr>
            <w:rPr>
              <w:rFonts w:ascii="Cambria Math" w:eastAsia="Cambria Math" w:hAnsi="Cambria Math" w:cs="Cambria Math" w:hint="eastAsia"/>
              <w:sz w:val="24"/>
              <w:szCs w:val="24"/>
            </w:rPr>
            <m:t>〖</m:t>
          </w:del>
        </m:r>
        <m:r>
          <w:del w:id="312" w:author="Mark Scheuerell" w:date="2021-06-28T15:03:00Z">
            <w:rPr>
              <w:rFonts w:ascii="Cambria Math" w:eastAsiaTheme="minorEastAsia" w:hAnsi="Cambria Math" w:cstheme="minorHAnsi"/>
              <w:sz w:val="24"/>
              <w:szCs w:val="24"/>
            </w:rPr>
            <m:t>\\</m:t>
          </w:del>
        </m:r>
        <m:r>
          <w:del w:id="313" w:author="Mark Scheuerell" w:date="2021-06-28T15:03:00Z">
            <m:rPr>
              <m:sty m:val="p"/>
            </m:rPr>
            <w:rPr>
              <w:rFonts w:ascii="Cambria Math" w:eastAsia="Cambria Math" w:hAnsi="Cambria Math" w:cs="Cambria Math" w:hint="eastAsia"/>
              <w:sz w:val="24"/>
              <w:szCs w:val="24"/>
            </w:rPr>
            <m:t>〗</m:t>
          </w:del>
        </m:r>
        <m:r>
          <w:del w:id="314" w:author="Mark Scheuerell" w:date="2021-06-28T15:03:00Z">
            <w:rPr>
              <w:rFonts w:ascii="Cambria Math" w:eastAsiaTheme="minorEastAsia" w:hAnsi="Cambria Math" w:cstheme="minorHAnsi"/>
              <w:sz w:val="24"/>
              <w:szCs w:val="24"/>
            </w:rPr>
            <m:t>{matrix}</m:t>
          </w:del>
        </m:r>
        <m:r>
          <w:del w:id="315" w:author="Mark Scheuerell" w:date="2021-06-28T15:03:00Z">
            <m:rPr>
              <m:sty m:val="p"/>
            </m:rPr>
            <w:rPr>
              <w:rFonts w:ascii="Cambria Math" w:eastAsiaTheme="minorEastAsia" w:hAnsi="Cambria Math" w:cstheme="minorHAnsi"/>
              <w:sz w:val="24"/>
              <w:szCs w:val="24"/>
            </w:rPr>
            <m:t>┤</m:t>
          </w:del>
        </m:r>
        <m:r>
          <w:del w:id="316" w:author="Mark Scheuerell" w:date="2021-06-28T15:03:00Z">
            <w:rPr>
              <w:rFonts w:ascii="Cambria Math" w:eastAsiaTheme="minorEastAsia" w:hAnsi="Cambria Math" w:cstheme="minorHAnsi"/>
              <w:sz w:val="24"/>
              <w:szCs w:val="24"/>
            </w:rPr>
            <m:t>]</m:t>
          </w:del>
        </m:r>
      </m:oMath>
      <w:del w:id="317" w:author="Mark Scheuerell" w:date="2021-06-28T14:11:00Z">
        <w:r w:rsidR="00497733" w:rsidRPr="00497733" w:rsidDel="00497733">
          <w:rPr>
            <w:rFonts w:eastAsiaTheme="minorEastAsia" w:cstheme="minorHAnsi"/>
            <w:sz w:val="24"/>
            <w:szCs w:val="24"/>
            <w:rPrChange w:id="318" w:author="Mark Scheuerell" w:date="2021-06-28T14:11:00Z">
              <w:rPr>
                <w:rFonts w:ascii="Cambria Math" w:hAnsi="Cambria Math" w:cstheme="minorHAnsi"/>
                <w:sz w:val="24"/>
                <w:szCs w:val="24"/>
              </w:rPr>
            </w:rPrChange>
          </w:rPr>
          <w:delText>y</w:delText>
        </w:r>
        <w:r w:rsidR="00497733" w:rsidRPr="00497733" w:rsidDel="00497733">
          <w:rPr>
            <w:rFonts w:eastAsiaTheme="minorEastAsia" w:cstheme="minorHAnsi"/>
            <w:sz w:val="24"/>
            <w:szCs w:val="24"/>
            <w:rPrChange w:id="319" w:author="Mark Scheuerell" w:date="2021-06-28T14:11:00Z">
              <w:rPr>
                <w:rFonts w:ascii="Cambria Math" w:hAnsi="Cambria Math" w:cstheme="minorHAnsi"/>
                <w:i/>
                <w:sz w:val="24"/>
                <w:szCs w:val="24"/>
              </w:rPr>
            </w:rPrChange>
          </w:rPr>
          <w:delText>_{</w:delText>
        </w:r>
        <w:r w:rsidR="00497733" w:rsidRPr="00497733" w:rsidDel="00497733">
          <w:rPr>
            <w:rFonts w:eastAsiaTheme="minorEastAsia" w:cstheme="minorHAnsi"/>
            <w:sz w:val="24"/>
            <w:szCs w:val="24"/>
            <w:rPrChange w:id="320" w:author="Mark Scheuerell" w:date="2021-06-28T14:11:00Z">
              <w:rPr>
                <w:rFonts w:ascii="Cambria Math" w:hAnsi="Cambria Math" w:cstheme="minorHAnsi"/>
                <w:sz w:val="24"/>
                <w:szCs w:val="24"/>
              </w:rPr>
            </w:rPrChange>
          </w:rPr>
          <w:delText>T</w:delText>
        </w:r>
        <w:r w:rsidR="00497733" w:rsidRPr="00497733" w:rsidDel="00497733">
          <w:rPr>
            <w:rFonts w:eastAsiaTheme="minorEastAsia" w:cstheme="minorHAnsi"/>
            <w:sz w:val="24"/>
            <w:szCs w:val="24"/>
            <w:rPrChange w:id="321" w:author="Mark Scheuerell" w:date="2021-06-28T14:11:00Z">
              <w:rPr>
                <w:rFonts w:ascii="Cambria Math" w:hAnsi="Cambria Math" w:cstheme="minorHAnsi"/>
                <w:i/>
                <w:sz w:val="24"/>
                <w:szCs w:val="24"/>
              </w:rPr>
            </w:rPrChange>
          </w:rPr>
          <w:delText xml:space="preserve">}\\ </w:delText>
        </w:r>
        <w:r w:rsidR="00497733" w:rsidRPr="00497733" w:rsidDel="00497733">
          <w:rPr>
            <w:rFonts w:eastAsiaTheme="minorEastAsia" w:cstheme="minorHAnsi"/>
            <w:sz w:val="24"/>
            <w:szCs w:val="24"/>
            <w:rPrChange w:id="322" w:author="Mark Scheuerell" w:date="2021-06-28T14:11:00Z">
              <w:rPr>
                <w:rFonts w:ascii="Cambria Math" w:hAnsi="Cambria Math" w:cstheme="minorHAnsi"/>
                <w:sz w:val="24"/>
                <w:szCs w:val="24"/>
              </w:rPr>
            </w:rPrChange>
          </w:rPr>
          <w:delText>y</w:delText>
        </w:r>
        <w:r w:rsidR="00497733" w:rsidRPr="00497733" w:rsidDel="00497733">
          <w:rPr>
            <w:rFonts w:eastAsiaTheme="minorEastAsia" w:cstheme="minorHAnsi"/>
            <w:sz w:val="24"/>
            <w:szCs w:val="24"/>
            <w:rPrChange w:id="323" w:author="Mark Scheuerell" w:date="2021-06-28T14:11:00Z">
              <w:rPr>
                <w:rFonts w:ascii="Cambria Math" w:hAnsi="Cambria Math" w:cstheme="minorHAnsi"/>
                <w:i/>
                <w:sz w:val="24"/>
                <w:szCs w:val="24"/>
              </w:rPr>
            </w:rPrChange>
          </w:rPr>
          <w:delText>_{</w:delText>
        </w:r>
        <w:r w:rsidR="00497733" w:rsidRPr="00497733" w:rsidDel="00497733">
          <w:rPr>
            <w:rFonts w:eastAsiaTheme="minorEastAsia" w:cstheme="minorHAnsi"/>
            <w:sz w:val="24"/>
            <w:szCs w:val="24"/>
            <w:rPrChange w:id="324" w:author="Mark Scheuerell" w:date="2021-06-28T14:11:00Z">
              <w:rPr>
                <w:rFonts w:ascii="Cambria Math" w:hAnsi="Cambria Math" w:cstheme="minorHAnsi"/>
                <w:sz w:val="24"/>
                <w:szCs w:val="24"/>
              </w:rPr>
            </w:rPrChange>
          </w:rPr>
          <w:delText>W</w:delText>
        </w:r>
        <w:r w:rsidR="00497733" w:rsidRPr="00497733" w:rsidDel="00497733">
          <w:rPr>
            <w:rFonts w:eastAsiaTheme="minorEastAsia" w:cstheme="minorHAnsi"/>
            <w:sz w:val="24"/>
            <w:szCs w:val="24"/>
            <w:rPrChange w:id="325" w:author="Mark Scheuerell" w:date="2021-06-28T14:11:00Z">
              <w:rPr>
                <w:rFonts w:ascii="Cambria Math" w:hAnsi="Cambria Math" w:cstheme="minorHAnsi"/>
                <w:i/>
                <w:sz w:val="24"/>
                <w:szCs w:val="24"/>
              </w:rPr>
            </w:rPrChange>
          </w:rPr>
          <w:delText>}</w:delText>
        </w:r>
      </w:del>
      <w:del w:id="326" w:author="Mark Scheuerell" w:date="2021-06-28T14:10:00Z">
        <w:r w:rsidR="00497733" w:rsidRPr="00497733" w:rsidDel="00497733">
          <w:rPr>
            <w:rFonts w:ascii="Cambria Math" w:eastAsia="Cambria Math" w:hAnsi="Cambria Math" w:cs="Cambria Math"/>
            <w:sz w:val="24"/>
            <w:szCs w:val="24"/>
          </w:rPr>
          <w:delText>〗</w:delText>
        </w:r>
        <w:r w:rsidR="00497733" w:rsidRPr="00497733" w:rsidDel="00497733">
          <w:rPr>
            <w:rFonts w:eastAsiaTheme="minorEastAsia" w:cstheme="minorHAnsi"/>
            <w:sz w:val="24"/>
            <w:szCs w:val="24"/>
            <w:rPrChange w:id="327" w:author="Mark Scheuerell" w:date="2021-06-28T14:11:00Z">
              <w:rPr>
                <w:rFonts w:ascii="Cambria Math" w:hAnsi="Cambria Math" w:cstheme="minorHAnsi"/>
                <w:i/>
                <w:sz w:val="24"/>
                <w:szCs w:val="24"/>
              </w:rPr>
            </w:rPrChange>
          </w:rPr>
          <w:delText>=++</w:delText>
        </w:r>
      </w:del>
      <w:ins w:id="328" w:author="Mark Scheuerell" w:date="2021-06-28T14:58:00Z">
        <w:r>
          <w:rPr>
            <w:rFonts w:eastAsiaTheme="minorEastAsia" w:cstheme="minorHAnsi"/>
            <w:sz w:val="24"/>
            <w:szCs w:val="24"/>
          </w:rPr>
          <w:t xml:space="preserve">The second model, </w:t>
        </w:r>
      </w:ins>
      <w:ins w:id="329" w:author="Mark Scheuerell" w:date="2021-06-28T15:08:00Z">
        <w:r w:rsidR="0071583B">
          <w:rPr>
            <w:rFonts w:eastAsiaTheme="minorEastAsia" w:cstheme="minorHAnsi"/>
            <w:sz w:val="24"/>
            <w:szCs w:val="24"/>
          </w:rPr>
          <w:t>where each set of lengths is assumed to be a sample from one lar</w:t>
        </w:r>
      </w:ins>
      <w:ins w:id="330" w:author="Mark Scheuerell" w:date="2021-06-28T15:09:00Z">
        <w:r w:rsidR="0071583B">
          <w:rPr>
            <w:rFonts w:eastAsiaTheme="minorEastAsia" w:cstheme="minorHAnsi"/>
            <w:sz w:val="24"/>
            <w:szCs w:val="24"/>
          </w:rPr>
          <w:t>ge population</w:t>
        </w:r>
      </w:ins>
      <w:ins w:id="331" w:author="Mark Scheuerell" w:date="2021-06-28T14:58:00Z">
        <w:r>
          <w:rPr>
            <w:rFonts w:eastAsiaTheme="minorEastAsia" w:cstheme="minorHAnsi"/>
            <w:sz w:val="24"/>
            <w:szCs w:val="24"/>
          </w:rPr>
          <w:t>, is</w:t>
        </w:r>
      </w:ins>
    </w:p>
    <w:p w14:paraId="325A1C98" w14:textId="77777777" w:rsidR="00745189" w:rsidRPr="00DF4CDA" w:rsidRDefault="00745189" w:rsidP="00745189">
      <w:pPr>
        <w:tabs>
          <w:tab w:val="center" w:pos="4680"/>
          <w:tab w:val="right" w:pos="9180"/>
        </w:tabs>
        <w:spacing w:after="0" w:line="480" w:lineRule="auto"/>
        <w:ind w:firstLine="720"/>
        <w:rPr>
          <w:ins w:id="332" w:author="Mark Scheuerell" w:date="2021-06-28T15:11:00Z"/>
          <w:rFonts w:eastAsiaTheme="minorEastAsia" w:cstheme="minorHAnsi"/>
          <w:sz w:val="24"/>
          <w:szCs w:val="24"/>
        </w:rPr>
      </w:pPr>
      <w:ins w:id="333" w:author="Mark Scheuerell" w:date="2021-06-28T15:11:00Z">
        <w:r>
          <w:rPr>
            <w:rFonts w:eastAsiaTheme="minorEastAsia" w:cstheme="minorHAnsi"/>
            <w:sz w:val="24"/>
            <w:szCs w:val="24"/>
          </w:rPr>
          <w:tab/>
        </w:r>
      </w:ins>
      <m:oMath>
        <m:sSub>
          <m:sSubPr>
            <m:ctrlPr>
              <w:ins w:id="334" w:author="Mark Scheuerell" w:date="2021-06-28T15:11:00Z">
                <w:rPr>
                  <w:rFonts w:ascii="Cambria Math" w:hAnsi="Cambria Math" w:cstheme="minorHAnsi"/>
                  <w:i/>
                  <w:sz w:val="24"/>
                  <w:szCs w:val="24"/>
                </w:rPr>
              </w:ins>
            </m:ctrlPr>
          </m:sSubPr>
          <m:e>
            <m:r>
              <w:ins w:id="335" w:author="Mark Scheuerell" w:date="2021-06-28T15:11:00Z">
                <w:rPr>
                  <w:rFonts w:ascii="Cambria Math" w:hAnsi="Cambria Math" w:cstheme="minorHAnsi"/>
                  <w:sz w:val="24"/>
                  <w:szCs w:val="24"/>
                </w:rPr>
                <m:t>x</m:t>
              </w:ins>
            </m:r>
          </m:e>
          <m:sub>
            <m:r>
              <w:ins w:id="336" w:author="Mark Scheuerell" w:date="2021-06-28T15:11:00Z">
                <w:rPr>
                  <w:rFonts w:ascii="Cambria Math" w:hAnsi="Cambria Math" w:cstheme="minorHAnsi"/>
                  <w:sz w:val="24"/>
                  <w:szCs w:val="24"/>
                </w:rPr>
                <m:t>t</m:t>
              </w:ins>
            </m:r>
          </m:sub>
        </m:sSub>
        <m:r>
          <w:ins w:id="337" w:author="Mark Scheuerell" w:date="2021-06-28T15:11:00Z">
            <w:rPr>
              <w:rFonts w:ascii="Cambria Math" w:hAnsi="Cambria Math" w:cstheme="minorHAnsi"/>
              <w:sz w:val="24"/>
              <w:szCs w:val="24"/>
            </w:rPr>
            <m:t>=</m:t>
          </w:ins>
        </m:r>
        <m:sSub>
          <m:sSubPr>
            <m:ctrlPr>
              <w:ins w:id="338" w:author="Mark Scheuerell" w:date="2021-06-28T15:11:00Z">
                <w:rPr>
                  <w:rFonts w:ascii="Cambria Math" w:hAnsi="Cambria Math" w:cstheme="minorHAnsi"/>
                  <w:i/>
                  <w:sz w:val="24"/>
                  <w:szCs w:val="24"/>
                </w:rPr>
              </w:ins>
            </m:ctrlPr>
          </m:sSubPr>
          <m:e>
            <m:r>
              <w:ins w:id="339" w:author="Mark Scheuerell" w:date="2021-06-28T15:11:00Z">
                <w:rPr>
                  <w:rFonts w:ascii="Cambria Math" w:hAnsi="Cambria Math" w:cstheme="minorHAnsi"/>
                  <w:sz w:val="24"/>
                  <w:szCs w:val="24"/>
                </w:rPr>
                <m:t>x</m:t>
              </w:ins>
            </m:r>
          </m:e>
          <m:sub>
            <m:r>
              <w:ins w:id="340" w:author="Mark Scheuerell" w:date="2021-06-28T15:11:00Z">
                <w:rPr>
                  <w:rFonts w:ascii="Cambria Math" w:hAnsi="Cambria Math" w:cstheme="minorHAnsi"/>
                  <w:sz w:val="24"/>
                  <w:szCs w:val="24"/>
                </w:rPr>
                <m:t>t-1</m:t>
              </w:ins>
            </m:r>
          </m:sub>
        </m:sSub>
        <m:r>
          <w:ins w:id="341" w:author="Mark Scheuerell" w:date="2021-06-28T15:11:00Z">
            <w:rPr>
              <w:rFonts w:ascii="Cambria Math" w:hAnsi="Cambria Math" w:cstheme="minorHAnsi"/>
              <w:sz w:val="24"/>
              <w:szCs w:val="24"/>
            </w:rPr>
            <m:t>+u+</m:t>
          </w:ins>
        </m:r>
        <m:sSub>
          <m:sSubPr>
            <m:ctrlPr>
              <w:ins w:id="342" w:author="Mark Scheuerell" w:date="2021-06-28T15:11:00Z">
                <w:rPr>
                  <w:rFonts w:ascii="Cambria Math" w:hAnsi="Cambria Math" w:cstheme="minorHAnsi"/>
                  <w:i/>
                  <w:sz w:val="24"/>
                  <w:szCs w:val="24"/>
                </w:rPr>
              </w:ins>
            </m:ctrlPr>
          </m:sSubPr>
          <m:e>
            <m:r>
              <w:ins w:id="343" w:author="Mark Scheuerell" w:date="2021-06-28T15:11:00Z">
                <w:rPr>
                  <w:rFonts w:ascii="Cambria Math" w:hAnsi="Cambria Math" w:cstheme="minorHAnsi"/>
                  <w:sz w:val="24"/>
                  <w:szCs w:val="24"/>
                </w:rPr>
                <m:t>w</m:t>
              </w:ins>
            </m:r>
          </m:e>
          <m:sub>
            <m:r>
              <w:ins w:id="344" w:author="Mark Scheuerell" w:date="2021-06-28T15:11:00Z">
                <w:rPr>
                  <w:rFonts w:ascii="Cambria Math" w:hAnsi="Cambria Math" w:cstheme="minorHAnsi"/>
                  <w:sz w:val="24"/>
                  <w:szCs w:val="24"/>
                </w:rPr>
                <m:t>t</m:t>
              </w:ins>
            </m:r>
          </m:sub>
        </m:sSub>
      </m:oMath>
      <w:ins w:id="345" w:author="Mark Scheuerell" w:date="2021-06-28T15:11:00Z">
        <w:r>
          <w:rPr>
            <w:rFonts w:eastAsiaTheme="minorEastAsia" w:cstheme="minorHAnsi"/>
            <w:sz w:val="24"/>
            <w:szCs w:val="24"/>
          </w:rPr>
          <w:t>.</w:t>
        </w:r>
        <w:r>
          <w:rPr>
            <w:rFonts w:eastAsiaTheme="minorEastAsia" w:cstheme="minorHAnsi"/>
            <w:sz w:val="24"/>
            <w:szCs w:val="24"/>
          </w:rPr>
          <w:tab/>
          <w:t>(4a)</w:t>
        </w:r>
      </w:ins>
    </w:p>
    <w:p w14:paraId="38A8341E" w14:textId="34D5601E" w:rsidR="008E76CA" w:rsidRPr="00DF4CDA" w:rsidRDefault="008E76CA" w:rsidP="008E76CA">
      <w:pPr>
        <w:tabs>
          <w:tab w:val="center" w:pos="4680"/>
          <w:tab w:val="right" w:pos="9180"/>
        </w:tabs>
        <w:spacing w:after="0" w:line="480" w:lineRule="auto"/>
        <w:ind w:firstLine="720"/>
        <w:rPr>
          <w:ins w:id="346" w:author="Mark Scheuerell" w:date="2021-06-28T14:58:00Z"/>
          <w:rFonts w:eastAsiaTheme="minorEastAsia" w:cstheme="minorHAnsi"/>
          <w:sz w:val="24"/>
          <w:szCs w:val="24"/>
        </w:rPr>
      </w:pPr>
      <w:ins w:id="347" w:author="Mark Scheuerell" w:date="2021-06-28T14:58:00Z">
        <w:r>
          <w:rPr>
            <w:rFonts w:eastAsiaTheme="minorEastAsia" w:cstheme="minorHAnsi"/>
            <w:sz w:val="24"/>
            <w:szCs w:val="24"/>
          </w:rPr>
          <w:tab/>
        </w:r>
      </w:ins>
      <m:oMath>
        <m:sSub>
          <m:sSubPr>
            <m:ctrlPr>
              <w:ins w:id="348" w:author="Mark Scheuerell" w:date="2021-06-28T14:58: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T</m:t>
                          </m:r>
                        </m:sub>
                      </m:sSub>
                      <m:ctrlPr>
                        <w:rPr>
                          <w:rFonts w:ascii="Cambria Math" w:eastAsiaTheme="minorEastAsia" w:hAnsi="Cambria Math" w:cstheme="minorHAnsi"/>
                          <w:i/>
                          <w:sz w:val="24"/>
                          <w:szCs w:val="24"/>
                        </w:rPr>
                      </m:ctrlPr>
                    </m:e>
                  </m:mr>
                  <m:mr>
                    <m:e>
                      <m:sSub>
                        <m:sSubPr>
                          <m:ctrlPr>
                            <w:rPr>
                              <w:rFonts w:ascii="Cambria Math" w:eastAsiaTheme="minorEastAsia" w:hAnsi="Cambria Math" w:cstheme="minorHAnsi"/>
                              <w:i/>
                              <w:sz w:val="24"/>
                              <w:szCs w:val="24"/>
                            </w:rPr>
                          </m:ctrlPr>
                        </m:sSubPr>
                        <m:e>
                          <m:r>
                            <m:rPr>
                              <m:sty m:val="p"/>
                            </m:rPr>
                            <w:rPr>
                              <w:rFonts w:ascii="Cambria Math" w:eastAsiaTheme="minorEastAsia" w:hAnsi="Cambria Math" w:cstheme="minorHAnsi"/>
                              <w:sz w:val="24"/>
                              <w:szCs w:val="24"/>
                            </w:rPr>
                            <m:t>y</m:t>
                          </m:r>
                        </m:e>
                        <m:sub>
                          <m:r>
                            <m:rPr>
                              <m:sty m:val="p"/>
                            </m:rPr>
                            <w:rPr>
                              <w:rFonts w:ascii="Cambria Math" w:eastAsiaTheme="minorEastAsia" w:hAnsi="Cambria Math" w:cstheme="minorHAnsi"/>
                              <w:sz w:val="24"/>
                              <w:szCs w:val="24"/>
                            </w:rPr>
                            <m:t>W</m:t>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349" w:author="Mark Scheuerell" w:date="2021-06-28T14:58:00Z">
                <w:rPr>
                  <w:rFonts w:ascii="Cambria Math" w:eastAsiaTheme="minorEastAsia" w:hAnsi="Cambria Math" w:cstheme="minorHAnsi"/>
                  <w:sz w:val="24"/>
                  <w:szCs w:val="24"/>
                </w:rPr>
                <m:t>t</m:t>
              </w:ins>
            </m:r>
          </m:sub>
        </m:sSub>
        <m:r>
          <m:rPr>
            <m:sty m:val="p"/>
          </m:rP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r>
                    <w:ins w:id="350" w:author="Mark Scheuerell" w:date="2021-06-28T14:58:00Z">
                      <m:rPr>
                        <m:sty m:val="p"/>
                      </m:rPr>
                      <w:rPr>
                        <w:rFonts w:ascii="Cambria Math" w:eastAsiaTheme="minorEastAsia" w:hAnsi="Cambria Math" w:cstheme="minorHAnsi"/>
                        <w:sz w:val="24"/>
                        <w:szCs w:val="24"/>
                      </w:rPr>
                      <m:t>1</m:t>
                    </w:ins>
                  </m:r>
                  <m:ctrlPr>
                    <w:rPr>
                      <w:rFonts w:ascii="Cambria Math" w:eastAsiaTheme="minorEastAsia" w:hAnsi="Cambria Math" w:cstheme="minorHAnsi"/>
                      <w:sz w:val="24"/>
                      <w:szCs w:val="24"/>
                    </w:rPr>
                  </m:ctrlPr>
                </m:e>
              </m:mr>
              <m:mr>
                <m:e>
                  <m:r>
                    <w:ins w:id="351" w:author="Mark Scheuerell" w:date="2021-06-28T14:58:00Z">
                      <m:rPr>
                        <m:sty m:val="p"/>
                      </m:rPr>
                      <w:rPr>
                        <w:rFonts w:ascii="Cambria Math" w:eastAsiaTheme="minorEastAsia" w:hAnsi="Cambria Math" w:cstheme="minorHAnsi"/>
                        <w:sz w:val="24"/>
                        <w:szCs w:val="24"/>
                      </w:rPr>
                      <m:t>1</m:t>
                    </w:ins>
                  </m:r>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sSub>
          <m:sSubPr>
            <m:ctrlPr>
              <w:ins w:id="352" w:author="Mark Scheuerell" w:date="2021-06-28T15:07:00Z">
                <w:rPr>
                  <w:rFonts w:ascii="Cambria Math" w:eastAsiaTheme="minorEastAsia" w:hAnsi="Cambria Math" w:cstheme="minorHAnsi"/>
                  <w:i/>
                  <w:sz w:val="24"/>
                  <w:szCs w:val="24"/>
                </w:rPr>
              </w:ins>
            </m:ctrlPr>
          </m:sSubPr>
          <m:e>
            <m:r>
              <w:ins w:id="353" w:author="Mark Scheuerell" w:date="2021-06-28T15:07:00Z">
                <w:rPr>
                  <w:rFonts w:ascii="Cambria Math" w:eastAsiaTheme="minorEastAsia" w:hAnsi="Cambria Math" w:cstheme="minorHAnsi"/>
                  <w:sz w:val="24"/>
                  <w:szCs w:val="24"/>
                </w:rPr>
                <m:t>x</m:t>
              </w:ins>
            </m:r>
          </m:e>
          <m:sub>
            <m:r>
              <w:ins w:id="354" w:author="Mark Scheuerell" w:date="2021-06-28T15:07:00Z">
                <w:rPr>
                  <w:rFonts w:ascii="Cambria Math" w:eastAsiaTheme="minorEastAsia" w:hAnsi="Cambria Math" w:cstheme="minorHAnsi"/>
                  <w:sz w:val="24"/>
                  <w:szCs w:val="24"/>
                </w:rPr>
                <m:t>t</m:t>
              </w:ins>
            </m:r>
          </m:sub>
        </m:sSub>
        <m:r>
          <w:rPr>
            <w:rFonts w:ascii="Cambria Math" w:eastAsiaTheme="minorEastAsia" w:hAnsi="Cambria Math" w:cstheme="minorHAnsi"/>
            <w:sz w:val="24"/>
            <w:szCs w:val="24"/>
          </w:rPr>
          <m:t>+</m:t>
        </m:r>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355" w:author="Mark Scheuerell" w:date="2021-06-28T14:58:00Z">
                          <w:rPr>
                            <w:rFonts w:ascii="Cambria Math" w:eastAsiaTheme="minorEastAsia" w:hAnsi="Cambria Math" w:cstheme="minorHAnsi"/>
                            <w:i/>
                            <w:sz w:val="24"/>
                            <w:szCs w:val="24"/>
                          </w:rPr>
                        </w:ins>
                      </m:ctrlPr>
                    </m:sSubPr>
                    <m:e>
                      <m:r>
                        <w:ins w:id="356" w:author="Mark Scheuerell" w:date="2021-06-28T14:58:00Z">
                          <w:rPr>
                            <w:rFonts w:ascii="Cambria Math" w:eastAsiaTheme="minorEastAsia" w:hAnsi="Cambria Math" w:cstheme="minorHAnsi"/>
                            <w:sz w:val="24"/>
                            <w:szCs w:val="24"/>
                          </w:rPr>
                          <m:t>a</m:t>
                        </w:ins>
                      </m:r>
                    </m:e>
                    <m:sub>
                      <m:r>
                        <w:ins w:id="357"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358" w:author="Mark Scheuerell" w:date="2021-06-28T14:58:00Z">
                          <w:rPr>
                            <w:rFonts w:ascii="Cambria Math" w:eastAsiaTheme="minorEastAsia" w:hAnsi="Cambria Math" w:cstheme="minorHAnsi"/>
                            <w:i/>
                            <w:sz w:val="24"/>
                            <w:szCs w:val="24"/>
                          </w:rPr>
                        </w:ins>
                      </m:ctrlPr>
                    </m:sSubPr>
                    <m:e>
                      <m:r>
                        <w:ins w:id="359" w:author="Mark Scheuerell" w:date="2021-06-28T14:58:00Z">
                          <w:rPr>
                            <w:rFonts w:ascii="Cambria Math" w:eastAsiaTheme="minorEastAsia" w:hAnsi="Cambria Math" w:cstheme="minorHAnsi"/>
                            <w:sz w:val="24"/>
                            <w:szCs w:val="24"/>
                          </w:rPr>
                          <m:t>a</m:t>
                        </w:ins>
                      </m:r>
                    </m:e>
                    <m:sub>
                      <m:r>
                        <w:ins w:id="360"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r>
          <w:rPr>
            <w:rFonts w:ascii="Cambria Math" w:eastAsiaTheme="minorEastAsia" w:hAnsi="Cambria Math" w:cstheme="minorHAnsi"/>
            <w:sz w:val="24"/>
            <w:szCs w:val="24"/>
          </w:rPr>
          <m:t>+</m:t>
        </m:r>
        <m:sSub>
          <m:sSubPr>
            <m:ctrlPr>
              <w:ins w:id="361" w:author="Mark Scheuerell" w:date="2021-06-28T14:58:00Z">
                <w:rPr>
                  <w:rFonts w:ascii="Cambria Math" w:eastAsiaTheme="minorEastAsia" w:hAnsi="Cambria Math" w:cstheme="minorHAnsi"/>
                  <w:i/>
                  <w:sz w:val="24"/>
                  <w:szCs w:val="24"/>
                </w:rPr>
              </w:ins>
            </m:ctrlPr>
          </m:sSubPr>
          <m:e>
            <m:d>
              <m:dPr>
                <m:begChr m:val="["/>
                <m:endChr m:val="]"/>
                <m:ctrlPr>
                  <w:rPr>
                    <w:rFonts w:ascii="Cambria Math" w:eastAsiaTheme="minorEastAsia" w:hAnsi="Cambria Math" w:cstheme="minorHAnsi"/>
                    <w:sz w:val="24"/>
                    <w:szCs w:val="24"/>
                  </w:rPr>
                </m:ctrlPr>
              </m:dPr>
              <m:e>
                <m:m>
                  <m:mPr>
                    <m:mcs>
                      <m:mc>
                        <m:mcPr>
                          <m:count m:val="1"/>
                          <m:mcJc m:val="center"/>
                        </m:mcPr>
                      </m:mc>
                    </m:mcs>
                    <m:ctrlPr>
                      <w:rPr>
                        <w:rFonts w:ascii="Cambria Math" w:eastAsia="Cambria Math" w:hAnsi="Cambria Math" w:cs="Cambria Math"/>
                        <w:sz w:val="24"/>
                        <w:szCs w:val="24"/>
                      </w:rPr>
                    </m:ctrlPr>
                  </m:mPr>
                  <m:mr>
                    <m:e>
                      <m:sSub>
                        <m:sSubPr>
                          <m:ctrlPr>
                            <w:ins w:id="362" w:author="Mark Scheuerell" w:date="2021-06-28T14:58:00Z">
                              <w:rPr>
                                <w:rFonts w:ascii="Cambria Math" w:eastAsiaTheme="minorEastAsia" w:hAnsi="Cambria Math" w:cstheme="minorHAnsi"/>
                                <w:i/>
                                <w:sz w:val="24"/>
                                <w:szCs w:val="24"/>
                              </w:rPr>
                            </w:ins>
                          </m:ctrlPr>
                        </m:sSubPr>
                        <m:e>
                          <m:r>
                            <w:ins w:id="363" w:author="Mark Scheuerell" w:date="2021-06-28T14:58:00Z">
                              <w:rPr>
                                <w:rFonts w:ascii="Cambria Math" w:eastAsiaTheme="minorEastAsia" w:hAnsi="Cambria Math" w:cstheme="minorHAnsi"/>
                                <w:sz w:val="24"/>
                                <w:szCs w:val="24"/>
                              </w:rPr>
                              <m:t>v</m:t>
                            </w:ins>
                          </m:r>
                        </m:e>
                        <m:sub>
                          <m:r>
                            <w:ins w:id="364" w:author="Mark Scheuerell" w:date="2021-06-28T14:58:00Z">
                              <w:rPr>
                                <w:rFonts w:ascii="Cambria Math" w:eastAsiaTheme="minorEastAsia" w:hAnsi="Cambria Math" w:cstheme="minorHAnsi"/>
                                <w:sz w:val="24"/>
                                <w:szCs w:val="24"/>
                              </w:rPr>
                              <m:t>T</m:t>
                            </w:ins>
                          </m:r>
                        </m:sub>
                      </m:sSub>
                      <m:ctrlPr>
                        <w:rPr>
                          <w:rFonts w:ascii="Cambria Math" w:eastAsiaTheme="minorEastAsia" w:hAnsi="Cambria Math" w:cstheme="minorHAnsi"/>
                          <w:i/>
                          <w:sz w:val="24"/>
                          <w:szCs w:val="24"/>
                        </w:rPr>
                      </m:ctrlPr>
                    </m:e>
                  </m:mr>
                  <m:mr>
                    <m:e>
                      <m:sSub>
                        <m:sSubPr>
                          <m:ctrlPr>
                            <w:ins w:id="365" w:author="Mark Scheuerell" w:date="2021-06-28T14:58:00Z">
                              <w:rPr>
                                <w:rFonts w:ascii="Cambria Math" w:eastAsiaTheme="minorEastAsia" w:hAnsi="Cambria Math" w:cstheme="minorHAnsi"/>
                                <w:i/>
                                <w:sz w:val="24"/>
                                <w:szCs w:val="24"/>
                              </w:rPr>
                            </w:ins>
                          </m:ctrlPr>
                        </m:sSubPr>
                        <m:e>
                          <m:r>
                            <w:ins w:id="366" w:author="Mark Scheuerell" w:date="2021-06-28T14:58:00Z">
                              <w:rPr>
                                <w:rFonts w:ascii="Cambria Math" w:eastAsiaTheme="minorEastAsia" w:hAnsi="Cambria Math" w:cstheme="minorHAnsi"/>
                                <w:sz w:val="24"/>
                                <w:szCs w:val="24"/>
                              </w:rPr>
                              <m:t>v</m:t>
                            </w:ins>
                          </m:r>
                        </m:e>
                        <m:sub>
                          <m:r>
                            <w:ins w:id="367" w:author="Mark Scheuerell" w:date="2021-06-28T14:58:00Z">
                              <w:rPr>
                                <w:rFonts w:ascii="Cambria Math" w:eastAsiaTheme="minorEastAsia" w:hAnsi="Cambria Math" w:cstheme="minorHAnsi"/>
                                <w:sz w:val="24"/>
                                <w:szCs w:val="24"/>
                              </w:rPr>
                              <m:t>W</m:t>
                            </w:ins>
                          </m:r>
                        </m:sub>
                      </m:sSub>
                      <m:ctrlPr>
                        <w:rPr>
                          <w:rFonts w:ascii="Cambria Math" w:eastAsiaTheme="minorEastAsia" w:hAnsi="Cambria Math" w:cstheme="minorHAnsi"/>
                          <w:i/>
                          <w:sz w:val="24"/>
                          <w:szCs w:val="24"/>
                        </w:rPr>
                      </m:ctrlPr>
                    </m:e>
                  </m:mr>
                </m:m>
                <m:ctrlPr>
                  <w:rPr>
                    <w:rFonts w:ascii="Cambria Math" w:eastAsiaTheme="minorEastAsia" w:hAnsi="Cambria Math" w:cstheme="minorHAnsi"/>
                    <w:i/>
                    <w:sz w:val="24"/>
                    <w:szCs w:val="24"/>
                  </w:rPr>
                </m:ctrlPr>
              </m:e>
            </m:d>
          </m:e>
          <m:sub>
            <m:r>
              <w:ins w:id="368" w:author="Mark Scheuerell" w:date="2021-06-28T14:58:00Z">
                <w:rPr>
                  <w:rFonts w:ascii="Cambria Math" w:eastAsiaTheme="minorEastAsia" w:hAnsi="Cambria Math" w:cstheme="minorHAnsi"/>
                  <w:sz w:val="24"/>
                  <w:szCs w:val="24"/>
                </w:rPr>
                <m:t>t</m:t>
              </w:ins>
            </m:r>
          </m:sub>
        </m:sSub>
      </m:oMath>
      <w:ins w:id="369" w:author="Mark Scheuerell" w:date="2021-06-28T14:58:00Z">
        <w:r>
          <w:rPr>
            <w:rFonts w:eastAsiaTheme="minorEastAsia" w:cstheme="minorHAnsi"/>
            <w:sz w:val="24"/>
            <w:szCs w:val="24"/>
          </w:rPr>
          <w:tab/>
          <w:t>(</w:t>
        </w:r>
      </w:ins>
      <w:ins w:id="370" w:author="Mark Scheuerell" w:date="2021-06-28T15:05:00Z">
        <w:r>
          <w:rPr>
            <w:rFonts w:eastAsiaTheme="minorEastAsia" w:cstheme="minorHAnsi"/>
            <w:sz w:val="24"/>
            <w:szCs w:val="24"/>
          </w:rPr>
          <w:t>4</w:t>
        </w:r>
      </w:ins>
      <w:ins w:id="371" w:author="Mark Scheuerell" w:date="2021-06-28T15:06:00Z">
        <w:r w:rsidR="0071583B">
          <w:rPr>
            <w:rFonts w:eastAsiaTheme="minorEastAsia" w:cstheme="minorHAnsi"/>
            <w:sz w:val="24"/>
            <w:szCs w:val="24"/>
          </w:rPr>
          <w:t>b</w:t>
        </w:r>
      </w:ins>
      <w:ins w:id="372" w:author="Mark Scheuerell" w:date="2021-06-28T14:58:00Z">
        <w:r>
          <w:rPr>
            <w:rFonts w:eastAsiaTheme="minorEastAsia" w:cstheme="minorHAnsi"/>
            <w:sz w:val="24"/>
            <w:szCs w:val="24"/>
          </w:rPr>
          <w:t>)</w:t>
        </w:r>
      </w:ins>
    </w:p>
    <w:p w14:paraId="5C619033" w14:textId="6C77EE1B" w:rsidR="00497733" w:rsidRDefault="0071583B">
      <w:pPr>
        <w:spacing w:after="0" w:line="480" w:lineRule="auto"/>
        <w:rPr>
          <w:ins w:id="373" w:author="Mark Scheuerell" w:date="2021-06-28T10:48:00Z"/>
          <w:rFonts w:cstheme="minorHAnsi"/>
          <w:sz w:val="24"/>
          <w:szCs w:val="24"/>
        </w:rPr>
      </w:pPr>
      <m:oMath>
        <m:r>
          <w:del w:id="374" w:author="Mark Scheuerell" w:date="2021-06-28T15:11:00Z">
            <w:rPr>
              <w:rFonts w:ascii="Cambria Math" w:hAnsi="Cambria Math" w:cstheme="minorHAnsi"/>
              <w:sz w:val="24"/>
              <w:szCs w:val="24"/>
            </w:rPr>
            <m:t>=+</m:t>
          </w:del>
        </m:r>
        <m:r>
          <w:del w:id="375" w:author="Mark Scheuerell" w:date="2021-06-28T15:08:00Z">
            <m:rPr>
              <m:sty m:val="p"/>
            </m:rPr>
            <w:rPr>
              <w:rFonts w:ascii="Cambria Math" w:hAnsi="Cambria Math" w:cstheme="minorHAnsi"/>
              <w:sz w:val="24"/>
              <w:szCs w:val="24"/>
            </w:rPr>
            <m:t>u</m:t>
          </w:del>
        </m:r>
        <m:r>
          <w:del w:id="376" w:author="Mark Scheuerell" w:date="2021-06-28T15:11:00Z">
            <w:rPr>
              <w:rFonts w:ascii="Cambria Math" w:hAnsi="Cambria Math" w:cstheme="minorHAnsi"/>
              <w:sz w:val="24"/>
              <w:szCs w:val="24"/>
            </w:rPr>
            <m:t>+</m:t>
          </w:del>
        </m:r>
      </m:oMath>
      <w:ins w:id="377" w:author="Mark Scheuerell" w:date="2021-06-28T15:12:00Z">
        <w:r w:rsidR="00745189">
          <w:rPr>
            <w:rFonts w:eastAsiaTheme="minorEastAsia" w:cstheme="minorHAnsi"/>
            <w:sz w:val="24"/>
            <w:szCs w:val="24"/>
          </w:rPr>
          <w:t>In equations</w:t>
        </w:r>
      </w:ins>
      <w:ins w:id="378" w:author="Mark Scheuerell" w:date="2021-06-28T15:11:00Z">
        <w:r w:rsidR="00745189">
          <w:rPr>
            <w:rFonts w:eastAsiaTheme="minorEastAsia" w:cstheme="minorHAnsi"/>
            <w:sz w:val="24"/>
            <w:szCs w:val="24"/>
          </w:rPr>
          <w:t xml:space="preserve"> (3</w:t>
        </w:r>
      </w:ins>
      <w:ins w:id="379" w:author="Mark Scheuerell" w:date="2021-06-28T15:12:00Z">
        <w:r w:rsidR="00745189">
          <w:rPr>
            <w:rFonts w:eastAsiaTheme="minorEastAsia" w:cstheme="minorHAnsi"/>
            <w:sz w:val="24"/>
            <w:szCs w:val="24"/>
          </w:rPr>
          <w:t>a</w:t>
        </w:r>
      </w:ins>
      <w:ins w:id="380" w:author="Mark Scheuerell" w:date="2021-06-28T15:11:00Z">
        <w:r w:rsidR="00745189">
          <w:rPr>
            <w:rFonts w:eastAsiaTheme="minorEastAsia" w:cstheme="minorHAnsi"/>
            <w:sz w:val="24"/>
            <w:szCs w:val="24"/>
          </w:rPr>
          <w:t>)</w:t>
        </w:r>
      </w:ins>
      <w:ins w:id="381" w:author="Mark Scheuerell" w:date="2021-06-28T15:12:00Z">
        <w:r w:rsidR="00745189">
          <w:rPr>
            <w:rFonts w:eastAsiaTheme="minorEastAsia" w:cstheme="minorHAnsi"/>
            <w:sz w:val="24"/>
            <w:szCs w:val="24"/>
          </w:rPr>
          <w:t>, (3b), and (4</w:t>
        </w:r>
      </w:ins>
      <w:ins w:id="382" w:author="Mark Scheuerell" w:date="2021-06-28T15:13:00Z">
        <w:r w:rsidR="00745189">
          <w:rPr>
            <w:rFonts w:eastAsiaTheme="minorEastAsia" w:cstheme="minorHAnsi"/>
            <w:sz w:val="24"/>
            <w:szCs w:val="24"/>
          </w:rPr>
          <w:t>b</w:t>
        </w:r>
      </w:ins>
      <w:ins w:id="383" w:author="Mark Scheuerell" w:date="2021-06-28T15:12:00Z">
        <w:r w:rsidR="00745189">
          <w:rPr>
            <w:rFonts w:eastAsiaTheme="minorEastAsia" w:cstheme="minorHAnsi"/>
            <w:sz w:val="24"/>
            <w:szCs w:val="24"/>
          </w:rPr>
          <w:t xml:space="preserve">), the </w:t>
        </w:r>
      </w:ins>
      <w:ins w:id="384" w:author="Mark Scheuerell" w:date="2021-06-28T15:13:00Z">
        <w:r w:rsidR="00745189">
          <w:rPr>
            <w:rFonts w:eastAsiaTheme="minorEastAsia" w:cstheme="minorHAnsi"/>
            <w:sz w:val="24"/>
            <w:szCs w:val="24"/>
          </w:rPr>
          <w:t>er</w:t>
        </w:r>
      </w:ins>
      <w:ins w:id="385" w:author="Mark Scheuerell" w:date="2021-06-28T15:14:00Z">
        <w:r w:rsidR="00745189">
          <w:rPr>
            <w:rFonts w:eastAsiaTheme="minorEastAsia" w:cstheme="minorHAnsi"/>
            <w:sz w:val="24"/>
            <w:szCs w:val="24"/>
          </w:rPr>
          <w:t>rors are distributed as a multivariate normal. In all of those cases, we assumed that the errors were independent and identically distributed,</w:t>
        </w:r>
      </w:ins>
      <w:ins w:id="386" w:author="Mark Scheuerell" w:date="2021-06-28T15:15:00Z">
        <w:r w:rsidR="00745189">
          <w:rPr>
            <w:rFonts w:eastAsiaTheme="minorEastAsia" w:cstheme="minorHAnsi"/>
            <w:sz w:val="24"/>
            <w:szCs w:val="24"/>
          </w:rPr>
          <w:t xml:space="preserve"> such that the covariance matrices had the same term in both elements of the diagonal and 0’s in the off-diagonals.</w:t>
        </w:r>
      </w:ins>
    </w:p>
    <w:p w14:paraId="00EE1F95" w14:textId="77777777" w:rsidR="007F2611" w:rsidRDefault="007F2611" w:rsidP="00175A04">
      <w:pPr>
        <w:spacing w:after="0" w:line="480" w:lineRule="auto"/>
        <w:rPr>
          <w:rFonts w:cstheme="minorHAnsi"/>
          <w:sz w:val="24"/>
          <w:szCs w:val="24"/>
        </w:rPr>
      </w:pPr>
    </w:p>
    <w:p w14:paraId="50E38308" w14:textId="77777777" w:rsidR="007C7C9F" w:rsidRDefault="007C7C9F" w:rsidP="00175A04">
      <w:pPr>
        <w:spacing w:after="0" w:line="480" w:lineRule="auto"/>
        <w:rPr>
          <w:rFonts w:cstheme="minorHAnsi"/>
          <w:sz w:val="24"/>
          <w:szCs w:val="24"/>
        </w:rPr>
      </w:pPr>
      <w:r>
        <w:rPr>
          <w:rFonts w:cstheme="minorHAnsi"/>
          <w:sz w:val="24"/>
          <w:szCs w:val="24"/>
        </w:rPr>
        <w:t>Resident Chinook salmon</w:t>
      </w:r>
    </w:p>
    <w:p w14:paraId="4326AF96" w14:textId="77777777" w:rsidR="00F06CA9" w:rsidRDefault="00984F48" w:rsidP="007D02BF">
      <w:pPr>
        <w:spacing w:after="0" w:line="480" w:lineRule="auto"/>
        <w:ind w:firstLine="720"/>
        <w:rPr>
          <w:rFonts w:cstheme="minorHAnsi"/>
          <w:sz w:val="24"/>
          <w:szCs w:val="24"/>
        </w:rPr>
      </w:pPr>
      <w:r>
        <w:rPr>
          <w:rFonts w:cstheme="minorHAnsi"/>
          <w:sz w:val="24"/>
          <w:szCs w:val="24"/>
        </w:rPr>
        <w:t xml:space="preserve">It has long </w:t>
      </w:r>
      <w:r w:rsidR="00327E20">
        <w:rPr>
          <w:rFonts w:cstheme="minorHAnsi"/>
          <w:sz w:val="24"/>
          <w:szCs w:val="24"/>
        </w:rPr>
        <w:t xml:space="preserve">been known </w:t>
      </w:r>
      <w:r>
        <w:rPr>
          <w:rFonts w:cstheme="minorHAnsi"/>
          <w:sz w:val="24"/>
          <w:szCs w:val="24"/>
        </w:rPr>
        <w:t xml:space="preserve">that Chinook and </w:t>
      </w:r>
      <w:proofErr w:type="spellStart"/>
      <w:r>
        <w:rPr>
          <w:rFonts w:cstheme="minorHAnsi"/>
          <w:sz w:val="24"/>
          <w:szCs w:val="24"/>
        </w:rPr>
        <w:t>coho</w:t>
      </w:r>
      <w:proofErr w:type="spellEnd"/>
      <w:r>
        <w:rPr>
          <w:rFonts w:cstheme="minorHAnsi"/>
          <w:sz w:val="24"/>
          <w:szCs w:val="24"/>
        </w:rPr>
        <w:t xml:space="preserve"> salmon occur in Puget Sound and other inland waters at all months of the year</w:t>
      </w:r>
      <w:r w:rsidR="003E0210">
        <w:rPr>
          <w:rFonts w:cstheme="minorHAnsi"/>
          <w:sz w:val="24"/>
          <w:szCs w:val="24"/>
        </w:rPr>
        <w:t xml:space="preserve"> </w:t>
      </w:r>
      <w:r w:rsidR="003E0210">
        <w:rPr>
          <w:rFonts w:cstheme="minorHAnsi"/>
          <w:sz w:val="24"/>
          <w:szCs w:val="24"/>
        </w:rPr>
        <w:fldChar w:fldCharType="begin"/>
      </w:r>
      <w:r w:rsidR="003E0210">
        <w:rPr>
          <w:rFonts w:cstheme="minorHAnsi"/>
          <w:sz w:val="24"/>
          <w:szCs w:val="24"/>
        </w:rPr>
        <w:instrText xml:space="preserve"> ADDIN EN.CITE &lt;EndNote&gt;&lt;Cite&gt;&lt;Author&gt;Jordan&lt;/Author&gt;&lt;Year&gt;1896&lt;/Year&gt;&lt;RecNum&gt;6850&lt;/RecNum&gt;&lt;DisplayText&gt;(Jordan and Evermann 1896)&lt;/DisplayText&gt;&lt;record&gt;&lt;rec-number&gt;6850&lt;/rec-number&gt;&lt;foreign-keys&gt;&lt;key app="EN" db-id="pa2rd55p5t29rkezf59x9asssx9epef0ese0"&gt;6850&lt;/key&gt;&lt;/foreign-keys&gt;&lt;ref-type name="Book"&gt;6&lt;/ref-type&gt;&lt;contributors&gt;&lt;authors&gt;&lt;author&gt;Jordan, D S&lt;/author&gt;&lt;author&gt;Evermann, B W&lt;/author&gt;&lt;/authors&gt;&lt;/contributors&gt;&lt;titles&gt;&lt;title&gt;The Fishes of North and Middle America&lt;/title&gt;&lt;/titles&gt;&lt;dates&gt;&lt;year&gt;1896&lt;/year&gt;&lt;/dates&gt;&lt;pub-location&gt;Washington, D. C.&lt;/pub-location&gt;&lt;publisher&gt;Smithsonian Institution&lt;/publisher&gt;&lt;urls&gt;&lt;/urls&gt;&lt;/record&gt;&lt;/Cite&gt;&lt;/EndNote&gt;</w:instrText>
      </w:r>
      <w:r w:rsidR="003E0210">
        <w:rPr>
          <w:rFonts w:cstheme="minorHAnsi"/>
          <w:sz w:val="24"/>
          <w:szCs w:val="24"/>
        </w:rPr>
        <w:fldChar w:fldCharType="separate"/>
      </w:r>
      <w:r w:rsidR="003E0210">
        <w:rPr>
          <w:rFonts w:cstheme="minorHAnsi"/>
          <w:noProof/>
          <w:sz w:val="24"/>
          <w:szCs w:val="24"/>
        </w:rPr>
        <w:t>(</w:t>
      </w:r>
      <w:hyperlink w:anchor="_ENREF_12" w:tooltip="Jordan, 1896 #6850" w:history="1">
        <w:r w:rsidR="00327E20">
          <w:rPr>
            <w:rFonts w:cstheme="minorHAnsi"/>
            <w:noProof/>
            <w:sz w:val="24"/>
            <w:szCs w:val="24"/>
          </w:rPr>
          <w:t>Jordan and Evermann 1896</w:t>
        </w:r>
      </w:hyperlink>
      <w:r w:rsidR="003E0210">
        <w:rPr>
          <w:rFonts w:cstheme="minorHAnsi"/>
          <w:noProof/>
          <w:sz w:val="24"/>
          <w:szCs w:val="24"/>
        </w:rPr>
        <w:t>)</w:t>
      </w:r>
      <w:r w:rsidR="003E0210">
        <w:rPr>
          <w:rFonts w:cstheme="minorHAnsi"/>
          <w:sz w:val="24"/>
          <w:szCs w:val="24"/>
        </w:rPr>
        <w:fldChar w:fldCharType="end"/>
      </w:r>
      <w:r>
        <w:rPr>
          <w:rFonts w:cstheme="minorHAnsi"/>
          <w:sz w:val="24"/>
          <w:szCs w:val="24"/>
        </w:rPr>
        <w:t xml:space="preserve">, in addition to the fraction of the populations feeding along the </w:t>
      </w:r>
      <w:r w:rsidR="003E0210">
        <w:rPr>
          <w:rFonts w:cstheme="minorHAnsi"/>
          <w:sz w:val="24"/>
          <w:szCs w:val="24"/>
        </w:rPr>
        <w:t>coast</w:t>
      </w:r>
      <w:r>
        <w:rPr>
          <w:rFonts w:cstheme="minorHAnsi"/>
          <w:sz w:val="24"/>
          <w:szCs w:val="24"/>
        </w:rPr>
        <w:t xml:space="preserve"> </w:t>
      </w:r>
      <w:r>
        <w:rPr>
          <w:rFonts w:cstheme="minorHAnsi"/>
          <w:sz w:val="24"/>
          <w:szCs w:val="24"/>
        </w:rPr>
        <w:fldChar w:fldCharType="begin"/>
      </w:r>
      <w:r>
        <w:rPr>
          <w:rFonts w:cstheme="minorHAnsi"/>
          <w:sz w:val="24"/>
          <w:szCs w:val="24"/>
        </w:rPr>
        <w:instrText xml:space="preserve"> ADDIN EN.CITE &lt;EndNote&gt;&lt;Cite&gt;&lt;Author&gt;Haw&lt;/Author&gt;&lt;Year&gt;1967&lt;/Year&gt;&lt;RecNum&gt;3422&lt;/RecNum&gt;&lt;DisplayText&gt;(Pressey 1953, Haw et al. 1967)&lt;/DisplayText&gt;&lt;record&gt;&lt;rec-number&gt;3422&lt;/rec-number&gt;&lt;foreign-keys&gt;&lt;key app="EN" db-id="pa2rd55p5t29rkezf59x9asssx9epef0ese0"&gt;3422&lt;/key&gt;&lt;/foreign-keys&gt;&lt;ref-type name="Report"&gt;27&lt;/ref-type&gt;&lt;contributors&gt;&lt;authors&gt;&lt;author&gt;Haw, F&lt;/author&gt;&lt;author&gt;Wendler, H O&lt;/author&gt;&lt;author&gt;Deschamps, G&lt;/author&gt;&lt;/authors&gt;&lt;/contributors&gt;&lt;titles&gt;&lt;title&gt;Development of Washington State salmon sport fishery through 1964&lt;/title&gt;&lt;/titles&gt;&lt;dates&gt;&lt;year&gt;1967&lt;/year&gt;&lt;/dates&gt;&lt;publisher&gt;Washington Department of Fisheries, Research Bulletin 7&lt;/publisher&gt;&lt;label&gt;Puget Sound&lt;/label&gt;&lt;urls&gt;&lt;/urls&gt;&lt;/record&gt;&lt;/Cite&gt;&lt;Cite&gt;&lt;Author&gt;Pressey&lt;/Author&gt;&lt;Year&gt;1953&lt;/Year&gt;&lt;RecNum&gt;3053&lt;/RecNum&gt;&lt;record&gt;&lt;rec-number&gt;3053&lt;/rec-number&gt;&lt;foreign-keys&gt;&lt;key app="EN" db-id="pa2rd55p5t29rkezf59x9asssx9epef0ese0"&gt;3053&lt;/key&gt;&lt;/foreign-keys&gt;&lt;ref-type name="Journal Article"&gt;17&lt;/ref-type&gt;&lt;contributors&gt;&lt;authors&gt;&lt;author&gt;Pressey, R T&lt;/author&gt;&lt;/authors&gt;&lt;/contributors&gt;&lt;titles&gt;&lt;title&gt;The sport fishery for salmon on Puget Sound&lt;/title&gt;&lt;secondary-title&gt;Fisheries Research Papers, Washington Department of Fisheries&lt;/secondary-title&gt;&lt;/titles&gt;&lt;pages&gt;33-48&lt;/pages&gt;&lt;volume&gt;1&lt;/volume&gt;&lt;number&gt;1&lt;/number&gt;&lt;keywords&gt;&lt;keyword&gt;resident, blackmouth&lt;/keyword&gt;&lt;/keywords&gt;&lt;dates&gt;&lt;year&gt;1953&lt;/year&gt;&lt;/dates&gt;&lt;label&gt;early marine migrations, Puget Sound&lt;/label&gt;&lt;urls&gt;&lt;/urls&gt;&lt;/record&gt;&lt;/Cite&gt;&lt;/EndNote&gt;</w:instrText>
      </w:r>
      <w:r>
        <w:rPr>
          <w:rFonts w:cstheme="minorHAnsi"/>
          <w:sz w:val="24"/>
          <w:szCs w:val="24"/>
        </w:rPr>
        <w:fldChar w:fldCharType="separate"/>
      </w:r>
      <w:r>
        <w:rPr>
          <w:rFonts w:cstheme="minorHAnsi"/>
          <w:noProof/>
          <w:sz w:val="24"/>
          <w:szCs w:val="24"/>
        </w:rPr>
        <w:t>(</w:t>
      </w:r>
      <w:hyperlink w:anchor="_ENREF_17" w:tooltip="Pressey, 1953 #3053" w:history="1">
        <w:r w:rsidR="00327E20">
          <w:rPr>
            <w:rFonts w:cstheme="minorHAnsi"/>
            <w:noProof/>
            <w:sz w:val="24"/>
            <w:szCs w:val="24"/>
          </w:rPr>
          <w:t>Pressey 1953</w:t>
        </w:r>
      </w:hyperlink>
      <w:r>
        <w:rPr>
          <w:rFonts w:cstheme="minorHAnsi"/>
          <w:noProof/>
          <w:sz w:val="24"/>
          <w:szCs w:val="24"/>
        </w:rPr>
        <w:t xml:space="preserve">, </w:t>
      </w:r>
      <w:hyperlink w:anchor="_ENREF_10" w:tooltip="Haw, 1967 #3422" w:history="1">
        <w:r w:rsidR="00327E20">
          <w:rPr>
            <w:rFonts w:cstheme="minorHAnsi"/>
            <w:noProof/>
            <w:sz w:val="24"/>
            <w:szCs w:val="24"/>
          </w:rPr>
          <w:t>Haw et al. 1967</w:t>
        </w:r>
      </w:hyperlink>
      <w:r>
        <w:rPr>
          <w:rFonts w:cstheme="minorHAnsi"/>
          <w:noProof/>
          <w:sz w:val="24"/>
          <w:szCs w:val="24"/>
        </w:rPr>
        <w:t>)</w:t>
      </w:r>
      <w:r>
        <w:rPr>
          <w:rFonts w:cstheme="minorHAnsi"/>
          <w:sz w:val="24"/>
          <w:szCs w:val="24"/>
        </w:rPr>
        <w:fldChar w:fldCharType="end"/>
      </w:r>
      <w:r w:rsidR="007F1D7D">
        <w:rPr>
          <w:rFonts w:cstheme="minorHAnsi"/>
          <w:sz w:val="24"/>
          <w:szCs w:val="24"/>
        </w:rPr>
        <w:t xml:space="preserve">. These salmon are fully anadromous but exhibit </w:t>
      </w:r>
      <w:r w:rsidR="00327E20">
        <w:rPr>
          <w:rFonts w:cstheme="minorHAnsi"/>
          <w:sz w:val="24"/>
          <w:szCs w:val="24"/>
        </w:rPr>
        <w:t>differential</w:t>
      </w:r>
      <w:r w:rsidR="007F1D7D">
        <w:rPr>
          <w:rFonts w:cstheme="minorHAnsi"/>
          <w:sz w:val="24"/>
          <w:szCs w:val="24"/>
        </w:rPr>
        <w:t xml:space="preserve"> migration</w:t>
      </w:r>
      <w:r w:rsidR="00327E20">
        <w:rPr>
          <w:rFonts w:cstheme="minorHAnsi"/>
          <w:sz w:val="24"/>
          <w:szCs w:val="24"/>
        </w:rPr>
        <w:t xml:space="preserve"> </w:t>
      </w:r>
      <w:r w:rsidR="00327E20">
        <w:rPr>
          <w:rFonts w:cstheme="minorHAnsi"/>
          <w:sz w:val="24"/>
          <w:szCs w:val="24"/>
        </w:rPr>
        <w:fldChar w:fldCharType="begin"/>
      </w:r>
      <w:r w:rsidR="00327E20">
        <w:rPr>
          <w:rFonts w:cstheme="minorHAnsi"/>
          <w:sz w:val="24"/>
          <w:szCs w:val="24"/>
        </w:rPr>
        <w:instrText xml:space="preserve"> ADDIN EN.CITE &lt;EndNote&gt;&lt;Cite&gt;&lt;Author&gt;Quinn&lt;/Author&gt;&lt;Year&gt;2021&lt;/Year&gt;&lt;RecNum&gt;6984&lt;/RecNum&gt;&lt;DisplayText&gt;(Quinn 2021)&lt;/DisplayText&gt;&lt;record&gt;&lt;rec-number&gt;6984&lt;/rec-number&gt;&lt;foreign-keys&gt;&lt;key app="EN" db-id="pa2rd55p5t29rkezf59x9asssx9epef0ese0"&gt;6984&lt;/key&gt;&lt;/foreign-keys&gt;&lt;ref-type name="Journal Article"&gt;17&lt;/ref-type&gt;&lt;contributors&gt;&lt;authors&gt;&lt;author&gt;Quinn, T P&lt;/author&gt;&lt;/authors&gt;&lt;/contributors&gt;&lt;titles&gt;&lt;title&gt;Differential migration in Pacific salmon and trout: Patterns and hypotheses&lt;/title&gt;&lt;secondary-title&gt;Animal Migration&lt;/secondary-title&gt;&lt;/titles&gt;&lt;periodical&gt;&lt;full-title&gt;Animal Migration&lt;/full-title&gt;&lt;/periodical&gt;&lt;pages&gt;1-18&lt;/pages&gt;&lt;volume&gt;8&lt;/volume&gt;&lt;dates&gt;&lt;year&gt;2021&lt;/year&gt;&lt;/dates&gt;&lt;urls&gt;&lt;/urls&gt;&lt;/record&gt;&lt;/Cite&gt;&lt;/EndNote&gt;</w:instrText>
      </w:r>
      <w:r w:rsidR="00327E20">
        <w:rPr>
          <w:rFonts w:cstheme="minorHAnsi"/>
          <w:sz w:val="24"/>
          <w:szCs w:val="24"/>
        </w:rPr>
        <w:fldChar w:fldCharType="separate"/>
      </w:r>
      <w:r w:rsidR="00327E20">
        <w:rPr>
          <w:rFonts w:cstheme="minorHAnsi"/>
          <w:noProof/>
          <w:sz w:val="24"/>
          <w:szCs w:val="24"/>
        </w:rPr>
        <w:t>(</w:t>
      </w:r>
      <w:hyperlink w:anchor="_ENREF_20" w:tooltip="Quinn, 2021 #6984" w:history="1">
        <w:r w:rsidR="00327E20">
          <w:rPr>
            <w:rFonts w:cstheme="minorHAnsi"/>
            <w:noProof/>
            <w:sz w:val="24"/>
            <w:szCs w:val="24"/>
          </w:rPr>
          <w:t>Quinn 2021</w:t>
        </w:r>
      </w:hyperlink>
      <w:r w:rsidR="00327E20">
        <w:rPr>
          <w:rFonts w:cstheme="minorHAnsi"/>
          <w:noProof/>
          <w:sz w:val="24"/>
          <w:szCs w:val="24"/>
        </w:rPr>
        <w:t>)</w:t>
      </w:r>
      <w:r w:rsidR="00327E20">
        <w:rPr>
          <w:rFonts w:cstheme="minorHAnsi"/>
          <w:sz w:val="24"/>
          <w:szCs w:val="24"/>
        </w:rPr>
        <w:fldChar w:fldCharType="end"/>
      </w:r>
      <w:r w:rsidR="007F1D7D">
        <w:rPr>
          <w:rFonts w:cstheme="minorHAnsi"/>
          <w:sz w:val="24"/>
          <w:szCs w:val="24"/>
        </w:rPr>
        <w:t xml:space="preserve">, remaining in the general vicinity of their natal rivers for much of their period of marine life </w:t>
      </w:r>
      <w:r w:rsidR="007F1D7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 </w:instrText>
      </w:r>
      <w:r w:rsidR="00ED04BD">
        <w:rPr>
          <w:rFonts w:cstheme="minorHAnsi"/>
          <w:sz w:val="24"/>
          <w:szCs w:val="24"/>
        </w:rPr>
        <w:fldChar w:fldCharType="begin">
          <w:fldData xml:space="preserve">PEVuZE5vdGU+PENpdGU+PEF1dGhvcj5DaGFtYmVybGluPC9BdXRob3I+PFllYXI+MjAxMTwvWWVh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</w:fldData>
        </w:fldChar>
      </w:r>
      <w:r w:rsidR="00ED04BD">
        <w:rPr>
          <w:rFonts w:cstheme="minorHAnsi"/>
          <w:sz w:val="24"/>
          <w:szCs w:val="24"/>
        </w:rPr>
        <w:instrText xml:space="preserve"> ADDIN EN.CITE.DATA </w:instrText>
      </w:r>
      <w:r w:rsidR="00ED04BD">
        <w:rPr>
          <w:rFonts w:cstheme="minorHAnsi"/>
          <w:sz w:val="24"/>
          <w:szCs w:val="24"/>
        </w:rPr>
      </w:r>
      <w:r w:rsidR="00ED04BD">
        <w:rPr>
          <w:rFonts w:cstheme="minorHAnsi"/>
          <w:sz w:val="24"/>
          <w:szCs w:val="24"/>
        </w:rPr>
        <w:fldChar w:fldCharType="end"/>
      </w:r>
      <w:r w:rsidR="007F1D7D">
        <w:rPr>
          <w:rFonts w:cstheme="minorHAnsi"/>
          <w:sz w:val="24"/>
          <w:szCs w:val="24"/>
        </w:rPr>
      </w:r>
      <w:r w:rsidR="007F1D7D">
        <w:rPr>
          <w:rFonts w:cstheme="minorHAnsi"/>
          <w:sz w:val="24"/>
          <w:szCs w:val="24"/>
        </w:rPr>
        <w:fldChar w:fldCharType="separate"/>
      </w:r>
      <w:r w:rsidR="00F85B30">
        <w:rPr>
          <w:rFonts w:cstheme="minorHAnsi"/>
          <w:noProof/>
          <w:sz w:val="24"/>
          <w:szCs w:val="24"/>
        </w:rPr>
        <w:t>(</w:t>
      </w:r>
      <w:hyperlink w:anchor="_ENREF_5" w:tooltip="Chamberlin, 2011 #4078" w:history="1">
        <w:r w:rsidR="00327E20">
          <w:rPr>
            <w:rFonts w:cstheme="minorHAnsi"/>
            <w:noProof/>
            <w:sz w:val="24"/>
            <w:szCs w:val="24"/>
          </w:rPr>
          <w:t>Chamberlin et al. 2011</w:t>
        </w:r>
      </w:hyperlink>
      <w:r w:rsidR="00F85B30">
        <w:rPr>
          <w:rFonts w:cstheme="minorHAnsi"/>
          <w:noProof/>
          <w:sz w:val="24"/>
          <w:szCs w:val="24"/>
        </w:rPr>
        <w:t xml:space="preserve">, </w:t>
      </w:r>
      <w:hyperlink w:anchor="_ENREF_6" w:tooltip="Chamberlin, 2014 #4874" w:history="1">
        <w:r w:rsidR="00327E20">
          <w:rPr>
            <w:rFonts w:cstheme="minorHAnsi"/>
            <w:noProof/>
            <w:sz w:val="24"/>
            <w:szCs w:val="24"/>
          </w:rPr>
          <w:t>Chamberlin and Quinn 2014</w:t>
        </w:r>
      </w:hyperlink>
      <w:r w:rsidR="00F85B30">
        <w:rPr>
          <w:rFonts w:cstheme="minorHAnsi"/>
          <w:noProof/>
          <w:sz w:val="24"/>
          <w:szCs w:val="24"/>
        </w:rPr>
        <w:t xml:space="preserve">, </w:t>
      </w:r>
      <w:hyperlink w:anchor="_ENREF_1" w:tooltip="Arostegui, 2017 #5712" w:history="1">
        <w:r w:rsidR="00327E20">
          <w:rPr>
            <w:rFonts w:cstheme="minorHAnsi"/>
            <w:noProof/>
            <w:sz w:val="24"/>
            <w:szCs w:val="24"/>
          </w:rPr>
          <w:t>Arostegui et al. 2017</w:t>
        </w:r>
      </w:hyperlink>
      <w:r w:rsidR="00F85B30">
        <w:rPr>
          <w:rFonts w:cstheme="minorHAnsi"/>
          <w:noProof/>
          <w:sz w:val="24"/>
          <w:szCs w:val="24"/>
        </w:rPr>
        <w:t xml:space="preserve">, </w:t>
      </w:r>
      <w:hyperlink w:anchor="_ENREF_13" w:tooltip="Kagley, 2017 #5939" w:history="1">
        <w:r w:rsidR="00327E20">
          <w:rPr>
            <w:rFonts w:cstheme="minorHAnsi"/>
            <w:noProof/>
            <w:sz w:val="24"/>
            <w:szCs w:val="24"/>
          </w:rPr>
          <w:t>Kagley et al. 2017</w:t>
        </w:r>
      </w:hyperlink>
      <w:r w:rsidR="00F85B30">
        <w:rPr>
          <w:rFonts w:cstheme="minorHAnsi"/>
          <w:noProof/>
          <w:sz w:val="24"/>
          <w:szCs w:val="24"/>
        </w:rPr>
        <w:t>)</w:t>
      </w:r>
      <w:r w:rsidR="007F1D7D">
        <w:rPr>
          <w:rFonts w:cstheme="minorHAnsi"/>
          <w:sz w:val="24"/>
          <w:szCs w:val="24"/>
        </w:rPr>
        <w:fldChar w:fldCharType="end"/>
      </w:r>
      <w:r w:rsidR="007F1D7D">
        <w:rPr>
          <w:rFonts w:cstheme="minorHAnsi"/>
          <w:sz w:val="24"/>
          <w:szCs w:val="24"/>
        </w:rPr>
        <w:t xml:space="preserve">. </w:t>
      </w:r>
      <w:r w:rsidR="007D02BF">
        <w:rPr>
          <w:rFonts w:cstheme="minorHAnsi"/>
          <w:sz w:val="24"/>
          <w:szCs w:val="24"/>
        </w:rPr>
        <w:t xml:space="preserve">At the time of year when </w:t>
      </w:r>
      <w:r w:rsidR="007D02BF">
        <w:rPr>
          <w:rFonts w:cstheme="minorHAnsi"/>
          <w:sz w:val="24"/>
          <w:szCs w:val="24"/>
        </w:rPr>
        <w:lastRenderedPageBreak/>
        <w:t xml:space="preserve">the </w:t>
      </w:r>
      <w:proofErr w:type="spellStart"/>
      <w:r w:rsidR="007D02BF">
        <w:rPr>
          <w:rFonts w:cstheme="minorHAnsi"/>
          <w:sz w:val="24"/>
          <w:szCs w:val="24"/>
        </w:rPr>
        <w:t>Tengu</w:t>
      </w:r>
      <w:proofErr w:type="spellEnd"/>
      <w:r w:rsidR="007D02BF">
        <w:rPr>
          <w:rFonts w:cstheme="minorHAnsi"/>
          <w:sz w:val="24"/>
          <w:szCs w:val="24"/>
        </w:rPr>
        <w:t xml:space="preserve"> Derby occurs, maturing Chinook salmon would have already entered rivers to spawn, leaving only immature fish subject to capture. These salmon might mature and spawn the following year, or the</w:t>
      </w:r>
      <w:r w:rsidR="00BC5EA3">
        <w:rPr>
          <w:rFonts w:cstheme="minorHAnsi"/>
          <w:sz w:val="24"/>
          <w:szCs w:val="24"/>
        </w:rPr>
        <w:t>reafter</w:t>
      </w:r>
      <w:r w:rsidR="007D02BF">
        <w:rPr>
          <w:rFonts w:cstheme="minorHAnsi"/>
          <w:sz w:val="24"/>
          <w:szCs w:val="24"/>
        </w:rPr>
        <w:t xml:space="preserve">. Analysis of coded wire tagging </w:t>
      </w:r>
      <w:r w:rsidR="00327E20">
        <w:rPr>
          <w:rFonts w:cstheme="minorHAnsi"/>
          <w:sz w:val="24"/>
          <w:szCs w:val="24"/>
        </w:rPr>
        <w:t xml:space="preserve">(CWT) </w:t>
      </w:r>
      <w:r w:rsidR="007D02BF">
        <w:rPr>
          <w:rFonts w:cstheme="minorHAnsi"/>
          <w:sz w:val="24"/>
          <w:szCs w:val="24"/>
        </w:rPr>
        <w:t xml:space="preserve">data indicated that Chinook salmon caught in Marine Area 10 (central Puget Sound, including the location where the derby occurs) were almost exclusively from Puget Sound. Specifically, </w:t>
      </w:r>
      <w:r w:rsidR="00BC5EA3">
        <w:rPr>
          <w:sz w:val="24"/>
          <w:szCs w:val="24"/>
        </w:rPr>
        <w:t xml:space="preserve">90.2% of </w:t>
      </w:r>
      <w:r w:rsidR="00327E20">
        <w:rPr>
          <w:sz w:val="24"/>
          <w:szCs w:val="24"/>
        </w:rPr>
        <w:t>CWT</w:t>
      </w:r>
      <w:r w:rsidR="00BC5EA3">
        <w:rPr>
          <w:sz w:val="24"/>
          <w:szCs w:val="24"/>
        </w:rPr>
        <w:t xml:space="preserve"> recovered from Chinook salmon from October through April (the resident period) in central Puget Sound between 1973 and 2018 originated from Puget Sound (WDFW data, average of annual values). </w:t>
      </w:r>
      <w:r w:rsidR="00ED04BD">
        <w:rPr>
          <w:rFonts w:cstheme="minorHAnsi"/>
          <w:sz w:val="24"/>
          <w:szCs w:val="24"/>
        </w:rPr>
        <w:t xml:space="preserve">Consistent with this analysis, </w:t>
      </w:r>
      <w:r w:rsidR="00ED04BD">
        <w:rPr>
          <w:rFonts w:cstheme="minorHAnsi"/>
          <w:sz w:val="24"/>
          <w:szCs w:val="24"/>
        </w:rPr>
        <w:fldChar w:fldCharType="begin"/>
      </w:r>
      <w:r w:rsidR="00ED04BD">
        <w:rPr>
          <w:rFonts w:cstheme="minorHAnsi"/>
          <w:sz w:val="24"/>
          <w:szCs w:val="24"/>
        </w:rPr>
        <w:instrText xml:space="preserve"> ADDIN EN.CITE &lt;EndNote&gt;&lt;Cite AuthorYear="1"&gt;&lt;Author&gt;Shelton&lt;/Author&gt;&lt;Year&gt;2019&lt;/Year&gt;&lt;RecNum&gt;7021&lt;/RecNum&gt;&lt;DisplayText&gt;Shelton et al. (2019)&lt;/DisplayText&gt;&lt;record&gt;&lt;rec-number&gt;7021&lt;/rec-number&gt;&lt;foreign-keys&gt;&lt;key app="EN" db-id="pa2rd55p5t29rkezf59x9asssx9epef0ese0"&gt;7021&lt;/key&gt;&lt;/foreign-keys&gt;&lt;ref-type name="Journal Article"&gt;17&lt;/ref-type&gt;&lt;contributors&gt;&lt;authors&gt;&lt;author&gt;Shelton, A O&amp;#xD;Satterthwaite, W H&lt;/author&gt;&lt;author&gt;Ward, E J&lt;/author&gt;&lt;author&gt;Feist, B E&lt;/author&gt;&lt;author&gt;Burke, B&lt;/author&gt;&lt;/authors&gt;&lt;/contributors&gt;&lt;titles&gt;&lt;title&gt;Using hierarchical models to estimate stock-specific and seasonal variation in ocean distribution, survivorship, and aggregate abundance of fall run Chinook salmon&lt;/title&gt;&lt;secondary-title&gt;Canadian Journal of Fisheries and Aquatic Sciences&lt;/secondary-title&gt;&lt;/titles&gt;&lt;periodical&gt;&lt;full-title&gt;Canadian Journal of Fisheries and Aquatic Sciences&lt;/full-title&gt;&lt;/periodical&gt;&lt;pages&gt;95-108&lt;/pages&gt;&lt;volume&gt;76&lt;/volume&gt;&lt;dates&gt;&lt;year&gt;2019&lt;/year&gt;&lt;/dates&gt;&lt;label&gt;marine survival, marine migration&lt;/label&gt;&lt;urls&gt;&lt;/urls&gt;&lt;/record&gt;&lt;/Cite&gt;&lt;/EndNote&gt;</w:instrText>
      </w:r>
      <w:r w:rsidR="00ED04BD">
        <w:rPr>
          <w:rFonts w:cstheme="minorHAnsi"/>
          <w:sz w:val="24"/>
          <w:szCs w:val="24"/>
        </w:rPr>
        <w:fldChar w:fldCharType="separate"/>
      </w:r>
      <w:hyperlink w:anchor="_ENREF_28" w:tooltip="Shelton, 2019 #7021" w:history="1">
        <w:r w:rsidR="00327E20">
          <w:rPr>
            <w:rFonts w:cstheme="minorHAnsi"/>
            <w:noProof/>
            <w:sz w:val="24"/>
            <w:szCs w:val="24"/>
          </w:rPr>
          <w:t>Shelton et al. (2019</w:t>
        </w:r>
      </w:hyperlink>
      <w:r w:rsidR="00ED04BD">
        <w:rPr>
          <w:rFonts w:cstheme="minorHAnsi"/>
          <w:noProof/>
          <w:sz w:val="24"/>
          <w:szCs w:val="24"/>
        </w:rPr>
        <w:t>)</w:t>
      </w:r>
      <w:r w:rsidR="00ED04BD">
        <w:rPr>
          <w:rFonts w:cstheme="minorHAnsi"/>
          <w:sz w:val="24"/>
          <w:szCs w:val="24"/>
        </w:rPr>
        <w:fldChar w:fldCharType="end"/>
      </w:r>
      <w:r w:rsidR="00ED04BD">
        <w:rPr>
          <w:rFonts w:cstheme="minorHAnsi"/>
          <w:sz w:val="24"/>
          <w:szCs w:val="24"/>
        </w:rPr>
        <w:t xml:space="preserve"> examined coded wire tagging data from the west coast of North America and concluded, “Virtually all fish estimated to be present in the Salish Sea (Puget Sound, Strait of Georgia) originated there, indicating few Chinook salmon from the outer coast migrate into the Salish Sea.” Consequently, it is appropriate to consider the fish caught in the winter as having originated from Puget Sound rivers and hatcheries.</w:t>
      </w:r>
    </w:p>
    <w:p w14:paraId="3E2AD3A0" w14:textId="77777777" w:rsidR="001D7239" w:rsidRPr="00E10DA2" w:rsidRDefault="001D7239" w:rsidP="00175A04">
      <w:pPr>
        <w:spacing w:after="0" w:line="480" w:lineRule="auto"/>
        <w:rPr>
          <w:rFonts w:cstheme="minorHAnsi"/>
          <w:sz w:val="24"/>
          <w:szCs w:val="24"/>
        </w:rPr>
      </w:pPr>
    </w:p>
    <w:p w14:paraId="0C057B91" w14:textId="77777777" w:rsidR="00F06CA9" w:rsidRPr="00E10DA2" w:rsidRDefault="00F06CA9" w:rsidP="00175A04">
      <w:pPr>
        <w:spacing w:after="0" w:line="480" w:lineRule="auto"/>
        <w:rPr>
          <w:rFonts w:cstheme="minorHAnsi"/>
          <w:sz w:val="24"/>
          <w:szCs w:val="24"/>
        </w:rPr>
      </w:pPr>
      <w:r w:rsidRPr="00E10DA2">
        <w:rPr>
          <w:rFonts w:cstheme="minorHAnsi"/>
          <w:sz w:val="24"/>
          <w:szCs w:val="24"/>
        </w:rPr>
        <w:t>Results</w:t>
      </w:r>
    </w:p>
    <w:p w14:paraId="4962265E" w14:textId="77777777" w:rsidR="00DE0696" w:rsidRPr="0012108C" w:rsidRDefault="003F6157" w:rsidP="00175A04">
      <w:pPr>
        <w:spacing w:after="0" w:line="480" w:lineRule="auto"/>
        <w:rPr>
          <w:rFonts w:cstheme="minorHAnsi"/>
          <w:i/>
          <w:sz w:val="24"/>
          <w:szCs w:val="24"/>
        </w:rPr>
      </w:pPr>
      <w:r w:rsidRPr="0012108C">
        <w:rPr>
          <w:rFonts w:cstheme="minorHAnsi"/>
          <w:i/>
          <w:sz w:val="24"/>
          <w:szCs w:val="24"/>
        </w:rPr>
        <w:t>Descriptive Patterns</w:t>
      </w:r>
      <w:r w:rsidR="00DE0696" w:rsidRPr="0012108C">
        <w:rPr>
          <w:rFonts w:cstheme="minorHAnsi"/>
          <w:i/>
          <w:sz w:val="24"/>
          <w:szCs w:val="24"/>
        </w:rPr>
        <w:t xml:space="preserve">: </w:t>
      </w:r>
    </w:p>
    <w:p w14:paraId="5566C2EF" w14:textId="77777777" w:rsidR="00F06CA9" w:rsidRDefault="00DE0696" w:rsidP="00175A04">
      <w:pPr>
        <w:spacing w:after="0" w:line="480" w:lineRule="auto"/>
        <w:rPr>
          <w:rFonts w:cstheme="minorHAnsi"/>
          <w:sz w:val="24"/>
          <w:szCs w:val="24"/>
        </w:rPr>
      </w:pPr>
      <w:r>
        <w:rPr>
          <w:rFonts w:cstheme="minorHAnsi"/>
          <w:sz w:val="24"/>
          <w:szCs w:val="24"/>
        </w:rPr>
        <w:t xml:space="preserve">The </w:t>
      </w:r>
      <w:proofErr w:type="spellStart"/>
      <w:r w:rsidR="003F6157">
        <w:rPr>
          <w:rFonts w:cstheme="minorHAnsi"/>
          <w:sz w:val="24"/>
          <w:szCs w:val="24"/>
        </w:rPr>
        <w:t>Tengu</w:t>
      </w:r>
      <w:proofErr w:type="spellEnd"/>
      <w:r w:rsidR="003F6157">
        <w:rPr>
          <w:rFonts w:cstheme="minorHAnsi"/>
          <w:sz w:val="24"/>
          <w:szCs w:val="24"/>
        </w:rPr>
        <w:t xml:space="preserve"> Derby data indicated that body s</w:t>
      </w:r>
      <w:r>
        <w:rPr>
          <w:rFonts w:cstheme="minorHAnsi"/>
          <w:sz w:val="24"/>
          <w:szCs w:val="24"/>
        </w:rPr>
        <w:t xml:space="preserve">ize was initially high in the </w:t>
      </w:r>
      <w:r w:rsidR="003F6157">
        <w:rPr>
          <w:rFonts w:cstheme="minorHAnsi"/>
          <w:sz w:val="24"/>
          <w:szCs w:val="24"/>
        </w:rPr>
        <w:t xml:space="preserve">late 1940s and </w:t>
      </w:r>
      <w:r>
        <w:rPr>
          <w:rFonts w:cstheme="minorHAnsi"/>
          <w:sz w:val="24"/>
          <w:szCs w:val="24"/>
        </w:rPr>
        <w:t xml:space="preserve">1950s, declined to a low in </w:t>
      </w:r>
      <w:r w:rsidR="003F6157">
        <w:rPr>
          <w:rFonts w:cstheme="minorHAnsi"/>
          <w:sz w:val="24"/>
          <w:szCs w:val="24"/>
        </w:rPr>
        <w:t xml:space="preserve">in the mid-1970s to </w:t>
      </w:r>
      <w:r>
        <w:rPr>
          <w:rFonts w:cstheme="minorHAnsi"/>
          <w:sz w:val="24"/>
          <w:szCs w:val="24"/>
        </w:rPr>
        <w:t>about</w:t>
      </w:r>
      <w:r w:rsidR="003F6157">
        <w:rPr>
          <w:rFonts w:cstheme="minorHAnsi"/>
          <w:sz w:val="24"/>
          <w:szCs w:val="24"/>
        </w:rPr>
        <w:t xml:space="preserve"> 1980, rose to another peak </w:t>
      </w:r>
      <w:r>
        <w:rPr>
          <w:rFonts w:cstheme="minorHAnsi"/>
          <w:sz w:val="24"/>
          <w:szCs w:val="24"/>
        </w:rPr>
        <w:t xml:space="preserve">around 1990 </w:t>
      </w:r>
      <w:r w:rsidR="003F6157">
        <w:rPr>
          <w:rFonts w:cstheme="minorHAnsi"/>
          <w:sz w:val="24"/>
          <w:szCs w:val="24"/>
        </w:rPr>
        <w:t xml:space="preserve">to 2000 </w:t>
      </w:r>
      <w:r>
        <w:rPr>
          <w:rFonts w:cstheme="minorHAnsi"/>
          <w:sz w:val="24"/>
          <w:szCs w:val="24"/>
        </w:rPr>
        <w:t>that was about as high as the first peak, and then declined to the present</w:t>
      </w:r>
      <w:r w:rsidR="003F6157">
        <w:rPr>
          <w:rFonts w:cstheme="minorHAnsi"/>
          <w:sz w:val="24"/>
          <w:szCs w:val="24"/>
        </w:rPr>
        <w:t xml:space="preserve"> to </w:t>
      </w:r>
      <w:r w:rsidR="00041741">
        <w:rPr>
          <w:rFonts w:cstheme="minorHAnsi"/>
          <w:sz w:val="24"/>
          <w:szCs w:val="24"/>
        </w:rPr>
        <w:t>levels as low as those seen about 40 years ago</w:t>
      </w:r>
      <w:r>
        <w:rPr>
          <w:rFonts w:cstheme="minorHAnsi"/>
          <w:sz w:val="24"/>
          <w:szCs w:val="24"/>
        </w:rPr>
        <w:t>. The</w:t>
      </w:r>
      <w:r w:rsidR="00041741">
        <w:rPr>
          <w:rFonts w:cstheme="minorHAnsi"/>
          <w:sz w:val="24"/>
          <w:szCs w:val="24"/>
        </w:rPr>
        <w:t>se</w:t>
      </w:r>
      <w:r>
        <w:rPr>
          <w:rFonts w:cstheme="minorHAnsi"/>
          <w:sz w:val="24"/>
          <w:szCs w:val="24"/>
        </w:rPr>
        <w:t xml:space="preserve"> trends were </w:t>
      </w:r>
      <w:r w:rsidR="00041741">
        <w:rPr>
          <w:rFonts w:cstheme="minorHAnsi"/>
          <w:sz w:val="24"/>
          <w:szCs w:val="24"/>
        </w:rPr>
        <w:t xml:space="preserve">evident in the average mass of the five largest salmon, the largest individual fish, and the numbers caught that exceeded 10 and 5 pounds (Fig. 2). </w:t>
      </w:r>
    </w:p>
    <w:p w14:paraId="62511C0B" w14:textId="77777777" w:rsidR="0012108C" w:rsidRDefault="0012108C" w:rsidP="00175A04">
      <w:pPr>
        <w:spacing w:after="0" w:line="480" w:lineRule="auto"/>
        <w:rPr>
          <w:rFonts w:cstheme="minorHAnsi"/>
          <w:sz w:val="24"/>
          <w:szCs w:val="24"/>
        </w:rPr>
      </w:pPr>
    </w:p>
    <w:p w14:paraId="5CADCE4D" w14:textId="77777777" w:rsidR="0012108C" w:rsidRPr="0012108C" w:rsidRDefault="0012108C" w:rsidP="00175A04">
      <w:pPr>
        <w:spacing w:after="0" w:line="480" w:lineRule="auto"/>
        <w:rPr>
          <w:rFonts w:cstheme="minorHAnsi"/>
          <w:i/>
          <w:sz w:val="24"/>
          <w:szCs w:val="24"/>
        </w:rPr>
      </w:pPr>
      <w:r w:rsidRPr="0012108C">
        <w:rPr>
          <w:rFonts w:cstheme="minorHAnsi"/>
          <w:i/>
          <w:sz w:val="24"/>
          <w:szCs w:val="24"/>
        </w:rPr>
        <w:lastRenderedPageBreak/>
        <w:t xml:space="preserve">Time Trends in </w:t>
      </w:r>
      <w:proofErr w:type="spellStart"/>
      <w:r w:rsidRPr="0012108C">
        <w:rPr>
          <w:rFonts w:cstheme="minorHAnsi"/>
          <w:i/>
          <w:sz w:val="24"/>
          <w:szCs w:val="24"/>
        </w:rPr>
        <w:t>Tengu</w:t>
      </w:r>
      <w:proofErr w:type="spellEnd"/>
      <w:r w:rsidRPr="0012108C">
        <w:rPr>
          <w:rFonts w:cstheme="minorHAnsi"/>
          <w:i/>
          <w:sz w:val="24"/>
          <w:szCs w:val="24"/>
        </w:rPr>
        <w:t xml:space="preserve"> Derby Data</w:t>
      </w:r>
    </w:p>
    <w:p w14:paraId="12D046ED" w14:textId="77777777" w:rsidR="0012108C" w:rsidRDefault="0012108C" w:rsidP="00175A04">
      <w:pPr>
        <w:spacing w:after="0" w:line="480" w:lineRule="auto"/>
        <w:rPr>
          <w:rFonts w:cstheme="minorHAnsi"/>
          <w:sz w:val="24"/>
          <w:szCs w:val="24"/>
        </w:rPr>
      </w:pPr>
    </w:p>
    <w:p w14:paraId="5B3DBB9A" w14:textId="77777777" w:rsidR="0012108C" w:rsidRDefault="0012108C" w:rsidP="00175A04">
      <w:pPr>
        <w:spacing w:after="0" w:line="480" w:lineRule="auto"/>
        <w:rPr>
          <w:rFonts w:cstheme="minorHAnsi"/>
          <w:sz w:val="24"/>
          <w:szCs w:val="24"/>
        </w:rPr>
      </w:pPr>
    </w:p>
    <w:p w14:paraId="6A52E40D" w14:textId="77777777" w:rsidR="0012108C" w:rsidRDefault="0012108C" w:rsidP="00175A04">
      <w:pPr>
        <w:spacing w:after="0" w:line="480" w:lineRule="auto"/>
        <w:rPr>
          <w:rFonts w:cstheme="minorHAnsi"/>
          <w:sz w:val="24"/>
          <w:szCs w:val="24"/>
        </w:rPr>
      </w:pPr>
    </w:p>
    <w:p w14:paraId="0903B027" w14:textId="77777777" w:rsidR="0012108C" w:rsidRPr="0012108C" w:rsidRDefault="0012108C" w:rsidP="00175A04">
      <w:pPr>
        <w:spacing w:after="0" w:line="480" w:lineRule="auto"/>
        <w:rPr>
          <w:rFonts w:cstheme="minorHAnsi"/>
          <w:i/>
          <w:sz w:val="24"/>
          <w:szCs w:val="24"/>
        </w:rPr>
      </w:pPr>
      <w:r w:rsidRPr="0012108C">
        <w:rPr>
          <w:rFonts w:cstheme="minorHAnsi"/>
          <w:i/>
          <w:sz w:val="24"/>
          <w:szCs w:val="24"/>
        </w:rPr>
        <w:t>Comparison with Puget Sound Commercial Purse Seine Data</w:t>
      </w:r>
    </w:p>
    <w:p w14:paraId="6D896B15" w14:textId="77777777" w:rsidR="0012108C" w:rsidRDefault="0012108C" w:rsidP="00175A04">
      <w:pPr>
        <w:spacing w:after="0" w:line="480" w:lineRule="auto"/>
        <w:rPr>
          <w:rFonts w:cstheme="minorHAnsi"/>
          <w:sz w:val="24"/>
          <w:szCs w:val="24"/>
        </w:rPr>
      </w:pPr>
    </w:p>
    <w:p w14:paraId="4BDDF732" w14:textId="77777777" w:rsidR="0012108C" w:rsidRDefault="0012108C" w:rsidP="00175A04">
      <w:pPr>
        <w:spacing w:after="0" w:line="480" w:lineRule="auto"/>
        <w:rPr>
          <w:rFonts w:cstheme="minorHAnsi"/>
          <w:sz w:val="24"/>
          <w:szCs w:val="24"/>
        </w:rPr>
      </w:pPr>
    </w:p>
    <w:p w14:paraId="1D6108AA" w14:textId="77777777" w:rsidR="0012108C" w:rsidRDefault="0012108C" w:rsidP="00175A04">
      <w:pPr>
        <w:spacing w:after="0" w:line="480" w:lineRule="auto"/>
        <w:rPr>
          <w:rFonts w:cstheme="minorHAnsi"/>
          <w:sz w:val="24"/>
          <w:szCs w:val="24"/>
        </w:rPr>
      </w:pPr>
    </w:p>
    <w:p w14:paraId="2E9630E2" w14:textId="77777777" w:rsidR="00DE0696" w:rsidRDefault="00DE0696" w:rsidP="00175A04">
      <w:pPr>
        <w:spacing w:after="0" w:line="480" w:lineRule="auto"/>
        <w:rPr>
          <w:rFonts w:cstheme="minorHAnsi"/>
          <w:sz w:val="24"/>
          <w:szCs w:val="24"/>
        </w:rPr>
      </w:pPr>
    </w:p>
    <w:p w14:paraId="52DE20BF" w14:textId="77777777" w:rsidR="00DE0696" w:rsidRPr="00E10DA2" w:rsidRDefault="00DE0696" w:rsidP="00DE0696">
      <w:pPr>
        <w:spacing w:after="0" w:line="480" w:lineRule="auto"/>
        <w:rPr>
          <w:rFonts w:cstheme="minorHAnsi"/>
          <w:sz w:val="24"/>
          <w:szCs w:val="24"/>
        </w:rPr>
      </w:pPr>
    </w:p>
    <w:p w14:paraId="2E9B26A4" w14:textId="77777777" w:rsidR="00F06CA9" w:rsidRDefault="00F06CA9" w:rsidP="00175A04">
      <w:pPr>
        <w:spacing w:after="0" w:line="480" w:lineRule="auto"/>
        <w:rPr>
          <w:rFonts w:cstheme="minorHAnsi"/>
          <w:sz w:val="24"/>
          <w:szCs w:val="24"/>
        </w:rPr>
      </w:pPr>
    </w:p>
    <w:p w14:paraId="11262099" w14:textId="77777777" w:rsidR="00DE0696" w:rsidRPr="00E10DA2" w:rsidRDefault="00DE0696" w:rsidP="00175A04">
      <w:pPr>
        <w:spacing w:after="0" w:line="480" w:lineRule="auto"/>
        <w:rPr>
          <w:rFonts w:cstheme="minorHAnsi"/>
          <w:sz w:val="24"/>
          <w:szCs w:val="24"/>
        </w:rPr>
      </w:pPr>
    </w:p>
    <w:p w14:paraId="7EBD37D7" w14:textId="77777777" w:rsidR="00F06CA9" w:rsidRDefault="00F06CA9" w:rsidP="00175A04">
      <w:pPr>
        <w:spacing w:after="0" w:line="480" w:lineRule="auto"/>
        <w:rPr>
          <w:rFonts w:cstheme="minorHAnsi"/>
          <w:sz w:val="24"/>
          <w:szCs w:val="24"/>
        </w:rPr>
      </w:pPr>
      <w:r w:rsidRPr="00E10DA2">
        <w:rPr>
          <w:rFonts w:cstheme="minorHAnsi"/>
          <w:sz w:val="24"/>
          <w:szCs w:val="24"/>
        </w:rPr>
        <w:t>Discussion</w:t>
      </w:r>
    </w:p>
    <w:p w14:paraId="3C141E07" w14:textId="77777777" w:rsidR="00F95932" w:rsidRDefault="00F95932" w:rsidP="00175A04">
      <w:pPr>
        <w:spacing w:after="0" w:line="480" w:lineRule="auto"/>
        <w:rPr>
          <w:rFonts w:cstheme="minorHAnsi"/>
          <w:sz w:val="24"/>
          <w:szCs w:val="24"/>
        </w:rPr>
      </w:pPr>
      <w:r>
        <w:rPr>
          <w:rFonts w:cstheme="minorHAnsi"/>
          <w:sz w:val="24"/>
          <w:szCs w:val="24"/>
        </w:rPr>
        <w:t xml:space="preserve">Main points: </w:t>
      </w:r>
    </w:p>
    <w:p w14:paraId="6AD0D42C" w14:textId="77777777" w:rsidR="00F95932" w:rsidRDefault="00F95932" w:rsidP="00175A04">
      <w:pPr>
        <w:spacing w:after="0" w:line="480" w:lineRule="auto"/>
        <w:rPr>
          <w:rFonts w:cstheme="minorHAnsi"/>
          <w:sz w:val="24"/>
          <w:szCs w:val="24"/>
        </w:rPr>
      </w:pPr>
      <w:r>
        <w:rPr>
          <w:rFonts w:cstheme="minorHAnsi"/>
          <w:sz w:val="24"/>
          <w:szCs w:val="24"/>
        </w:rPr>
        <w:t xml:space="preserve">Compare the ups and downs in the derby to the </w:t>
      </w:r>
      <w:r w:rsidR="00606AEB">
        <w:rPr>
          <w:rFonts w:cstheme="minorHAnsi"/>
          <w:sz w:val="24"/>
          <w:szCs w:val="24"/>
        </w:rPr>
        <w:t>steadier</w:t>
      </w:r>
      <w:r>
        <w:rPr>
          <w:rFonts w:cstheme="minorHAnsi"/>
          <w:sz w:val="24"/>
          <w:szCs w:val="24"/>
        </w:rPr>
        <w:t xml:space="preserve"> decline in PS Chinook size, and then to Chinook trends in general, and salmon in general.</w:t>
      </w:r>
      <w:r w:rsidR="0012108C">
        <w:rPr>
          <w:rFonts w:cstheme="minorHAnsi"/>
          <w:sz w:val="24"/>
          <w:szCs w:val="24"/>
        </w:rPr>
        <w:t xml:space="preserve"> The two data series do not completely correspond, which can result from 1) error (i.e., lack of total precision, unrepresentative sample, etc.) in each data set, 2) possible biases in one or both data sets (e.g., changes in salmon distributions or commercial fishing locations within Puget Sound</w:t>
      </w:r>
      <w:r w:rsidR="00E72B8D">
        <w:rPr>
          <w:rFonts w:cstheme="minorHAnsi"/>
          <w:sz w:val="24"/>
          <w:szCs w:val="24"/>
        </w:rPr>
        <w:t xml:space="preserve"> that might affect fish caught</w:t>
      </w:r>
      <w:r w:rsidR="0012108C">
        <w:rPr>
          <w:rFonts w:cstheme="minorHAnsi"/>
          <w:sz w:val="24"/>
          <w:szCs w:val="24"/>
        </w:rPr>
        <w:t xml:space="preserve">), and 3) genuine differences in the trends in resident salmon growth and age composition from those of the population complex’s contingent that migrates to the Pacific Ocean, and 4) differences in the proportions of Puget Sound salmon that join the resident </w:t>
      </w:r>
      <w:r w:rsidR="0012108C">
        <w:rPr>
          <w:rFonts w:cstheme="minorHAnsi"/>
          <w:sz w:val="24"/>
          <w:szCs w:val="24"/>
        </w:rPr>
        <w:lastRenderedPageBreak/>
        <w:t xml:space="preserve">contingent. </w:t>
      </w:r>
      <w:r w:rsidR="0012108C" w:rsidRPr="00CB5B1E">
        <w:rPr>
          <w:rFonts w:cstheme="minorHAnsi"/>
          <w:sz w:val="24"/>
          <w:szCs w:val="24"/>
          <w:highlight w:val="yellow"/>
        </w:rPr>
        <w:t xml:space="preserve">TQ can provide lots of references to things that have been changing in Puget Sound that might affect residents, the </w:t>
      </w:r>
      <w:r w:rsidR="00CB5B1E" w:rsidRPr="00CB5B1E">
        <w:rPr>
          <w:rFonts w:cstheme="minorHAnsi"/>
          <w:sz w:val="24"/>
          <w:szCs w:val="24"/>
          <w:highlight w:val="yellow"/>
        </w:rPr>
        <w:t>lack of correlation in survival and abundance between Puget Sound and coastal populations and so forth.</w:t>
      </w:r>
      <w:r w:rsidR="00CB5B1E">
        <w:rPr>
          <w:rFonts w:cstheme="minorHAnsi"/>
          <w:sz w:val="24"/>
          <w:szCs w:val="24"/>
        </w:rPr>
        <w:t xml:space="preserve"> </w:t>
      </w:r>
    </w:p>
    <w:p w14:paraId="68688FD2" w14:textId="77777777" w:rsidR="00F95932" w:rsidRDefault="00F95932" w:rsidP="00175A04">
      <w:pPr>
        <w:spacing w:after="0" w:line="480" w:lineRule="auto"/>
        <w:rPr>
          <w:rFonts w:cstheme="minorHAnsi"/>
          <w:sz w:val="24"/>
          <w:szCs w:val="24"/>
        </w:rPr>
      </w:pPr>
    </w:p>
    <w:p w14:paraId="0E62649A" w14:textId="77777777" w:rsidR="00F95932" w:rsidRPr="00E10DA2" w:rsidRDefault="00F95932" w:rsidP="00175A04">
      <w:pPr>
        <w:spacing w:after="0" w:line="480" w:lineRule="auto"/>
        <w:rPr>
          <w:rFonts w:cstheme="minorHAnsi"/>
          <w:sz w:val="24"/>
          <w:szCs w:val="24"/>
        </w:rPr>
      </w:pPr>
      <w:r>
        <w:rPr>
          <w:rFonts w:cstheme="minorHAnsi"/>
          <w:sz w:val="24"/>
          <w:szCs w:val="24"/>
        </w:rPr>
        <w:t>Indicate that these data are not without some biases, as with other kinds of data on size. For example, Bowersox et al. compared steelhead caught in sport and gillnet fisheries and at the hatchery. Cite this paper, etc.</w:t>
      </w:r>
    </w:p>
    <w:p w14:paraId="6FBA1E57" w14:textId="77777777" w:rsidR="00F06CA9" w:rsidRPr="00E10DA2" w:rsidRDefault="00F06CA9" w:rsidP="00175A04">
      <w:pPr>
        <w:spacing w:after="0" w:line="480" w:lineRule="auto"/>
        <w:rPr>
          <w:rFonts w:cstheme="minorHAnsi"/>
          <w:sz w:val="24"/>
          <w:szCs w:val="24"/>
        </w:rPr>
      </w:pPr>
    </w:p>
    <w:p w14:paraId="522AEADD" w14:textId="77777777" w:rsidR="00F06CA9" w:rsidRPr="00E10DA2" w:rsidRDefault="00F06CA9" w:rsidP="00175A04">
      <w:pPr>
        <w:spacing w:after="0" w:line="480" w:lineRule="auto"/>
        <w:rPr>
          <w:rFonts w:cstheme="minorHAnsi"/>
          <w:sz w:val="24"/>
          <w:szCs w:val="24"/>
        </w:rPr>
      </w:pPr>
    </w:p>
    <w:p w14:paraId="5380F27B" w14:textId="77777777" w:rsidR="00F06CA9" w:rsidRDefault="00F06CA9" w:rsidP="00175A04">
      <w:pPr>
        <w:spacing w:after="0" w:line="480" w:lineRule="auto"/>
        <w:rPr>
          <w:rFonts w:cstheme="minorHAnsi"/>
          <w:sz w:val="24"/>
          <w:szCs w:val="24"/>
        </w:rPr>
      </w:pPr>
      <w:r w:rsidRPr="00E10DA2">
        <w:rPr>
          <w:rFonts w:cstheme="minorHAnsi"/>
          <w:sz w:val="24"/>
          <w:szCs w:val="24"/>
        </w:rPr>
        <w:t>Acknowledgments</w:t>
      </w:r>
    </w:p>
    <w:p w14:paraId="14E33C7E" w14:textId="77777777" w:rsidR="00B96BF9" w:rsidRPr="00E10DA2" w:rsidRDefault="00B96BF9" w:rsidP="00175A04">
      <w:pPr>
        <w:spacing w:after="0" w:line="480" w:lineRule="auto"/>
        <w:rPr>
          <w:rFonts w:cstheme="minorHAnsi"/>
          <w:sz w:val="24"/>
          <w:szCs w:val="24"/>
        </w:rPr>
      </w:pPr>
      <w:r>
        <w:rPr>
          <w:rFonts w:cstheme="minorHAnsi"/>
          <w:sz w:val="24"/>
          <w:szCs w:val="24"/>
        </w:rPr>
        <w:t xml:space="preserve">First and foremost, we thank Doug </w:t>
      </w:r>
      <w:proofErr w:type="spellStart"/>
      <w:r>
        <w:rPr>
          <w:rFonts w:cstheme="minorHAnsi"/>
          <w:sz w:val="24"/>
          <w:szCs w:val="24"/>
        </w:rPr>
        <w:t>Hanada</w:t>
      </w:r>
      <w:proofErr w:type="spellEnd"/>
      <w:r>
        <w:rPr>
          <w:rFonts w:cstheme="minorHAnsi"/>
          <w:sz w:val="24"/>
          <w:szCs w:val="24"/>
        </w:rPr>
        <w:t xml:space="preserve"> of the </w:t>
      </w:r>
      <w:proofErr w:type="spellStart"/>
      <w:r>
        <w:rPr>
          <w:rFonts w:cstheme="minorHAnsi"/>
          <w:sz w:val="24"/>
          <w:szCs w:val="24"/>
        </w:rPr>
        <w:t>Tengu</w:t>
      </w:r>
      <w:proofErr w:type="spellEnd"/>
      <w:r>
        <w:rPr>
          <w:rFonts w:cstheme="minorHAnsi"/>
          <w:sz w:val="24"/>
          <w:szCs w:val="24"/>
        </w:rPr>
        <w:t xml:space="preserve"> Blackmouth Club for generously sharing the data with us</w:t>
      </w:r>
      <w:r w:rsidR="003F6157">
        <w:rPr>
          <w:rFonts w:cstheme="minorHAnsi"/>
          <w:sz w:val="24"/>
          <w:szCs w:val="24"/>
        </w:rPr>
        <w:t>,</w:t>
      </w:r>
      <w:r>
        <w:rPr>
          <w:rFonts w:cstheme="minorHAnsi"/>
          <w:sz w:val="24"/>
          <w:szCs w:val="24"/>
        </w:rPr>
        <w:t xml:space="preserve"> giving us permission to report them, </w:t>
      </w:r>
      <w:r w:rsidR="003F6157">
        <w:rPr>
          <w:rFonts w:cstheme="minorHAnsi"/>
          <w:sz w:val="24"/>
          <w:szCs w:val="24"/>
        </w:rPr>
        <w:t>and providing information needed to interpret the data, and</w:t>
      </w:r>
      <w:r>
        <w:rPr>
          <w:rFonts w:cstheme="minorHAnsi"/>
          <w:sz w:val="24"/>
          <w:szCs w:val="24"/>
        </w:rPr>
        <w:t xml:space="preserve"> the many </w:t>
      </w:r>
      <w:r w:rsidR="003F6157">
        <w:rPr>
          <w:rFonts w:cstheme="minorHAnsi"/>
          <w:sz w:val="24"/>
          <w:szCs w:val="24"/>
        </w:rPr>
        <w:t xml:space="preserve">hundreds of </w:t>
      </w:r>
      <w:r>
        <w:rPr>
          <w:rFonts w:cstheme="minorHAnsi"/>
          <w:sz w:val="24"/>
          <w:szCs w:val="24"/>
        </w:rPr>
        <w:t>anglers over the decades who</w:t>
      </w:r>
      <w:r w:rsidR="003F6157">
        <w:rPr>
          <w:rFonts w:cstheme="minorHAnsi"/>
          <w:sz w:val="24"/>
          <w:szCs w:val="24"/>
        </w:rPr>
        <w:t>se catches</w:t>
      </w:r>
      <w:r>
        <w:rPr>
          <w:rFonts w:cstheme="minorHAnsi"/>
          <w:sz w:val="24"/>
          <w:szCs w:val="24"/>
        </w:rPr>
        <w:t xml:space="preserve"> revealed the patterns we describe here. We also acknowledge the discrimination and internment that </w:t>
      </w:r>
      <w:r w:rsidR="003F6157">
        <w:rPr>
          <w:rFonts w:cstheme="minorHAnsi"/>
          <w:sz w:val="24"/>
          <w:szCs w:val="24"/>
        </w:rPr>
        <w:t>Japanese-Americans</w:t>
      </w:r>
      <w:r>
        <w:rPr>
          <w:rFonts w:cstheme="minorHAnsi"/>
          <w:sz w:val="24"/>
          <w:szCs w:val="24"/>
        </w:rPr>
        <w:t xml:space="preserve"> endured, and recognize the dedication to salmon fishing</w:t>
      </w:r>
      <w:r w:rsidR="003F6157">
        <w:rPr>
          <w:rFonts w:cstheme="minorHAnsi"/>
          <w:sz w:val="24"/>
          <w:szCs w:val="24"/>
        </w:rPr>
        <w:t xml:space="preserve"> that is</w:t>
      </w:r>
      <w:r>
        <w:rPr>
          <w:rFonts w:cstheme="minorHAnsi"/>
          <w:sz w:val="24"/>
          <w:szCs w:val="24"/>
        </w:rPr>
        <w:t xml:space="preserve"> evident in the derby’s persistence over more than seven decades</w:t>
      </w:r>
      <w:r w:rsidR="003F6157">
        <w:rPr>
          <w:rFonts w:cstheme="minorHAnsi"/>
          <w:sz w:val="24"/>
          <w:szCs w:val="24"/>
        </w:rPr>
        <w:t>, the inclusion of participants of all races, and the reputations of club members for their skill as anglers</w:t>
      </w:r>
      <w:r>
        <w:rPr>
          <w:rFonts w:cstheme="minorHAnsi"/>
          <w:sz w:val="24"/>
          <w:szCs w:val="24"/>
        </w:rPr>
        <w:t xml:space="preserve">. </w:t>
      </w:r>
      <w:r w:rsidR="003F6157">
        <w:rPr>
          <w:rFonts w:cstheme="minorHAnsi"/>
          <w:sz w:val="24"/>
          <w:szCs w:val="24"/>
        </w:rPr>
        <w:t xml:space="preserve">Many helpful comments were provided by retired Washington Department of Fisheries – Fish and Wildlife staff, notably Frank Haw, Ray Buckley, and Steve Mathews, and by Eli Holmes (NOAA-Fisheries). </w:t>
      </w:r>
    </w:p>
    <w:p w14:paraId="6C945F26" w14:textId="77777777" w:rsidR="00F06CA9" w:rsidRPr="00E10DA2" w:rsidRDefault="00F06CA9" w:rsidP="00175A04">
      <w:pPr>
        <w:spacing w:after="0" w:line="480" w:lineRule="auto"/>
        <w:rPr>
          <w:rFonts w:cstheme="minorHAnsi"/>
          <w:sz w:val="24"/>
          <w:szCs w:val="24"/>
        </w:rPr>
      </w:pPr>
    </w:p>
    <w:p w14:paraId="1313298C" w14:textId="77777777" w:rsidR="00F06CA9" w:rsidRPr="00E10DA2" w:rsidRDefault="00F06CA9" w:rsidP="00175A04">
      <w:pPr>
        <w:spacing w:after="0" w:line="480" w:lineRule="auto"/>
        <w:rPr>
          <w:rFonts w:cstheme="minorHAnsi"/>
          <w:sz w:val="24"/>
          <w:szCs w:val="24"/>
        </w:rPr>
      </w:pPr>
    </w:p>
    <w:p w14:paraId="612D9355" w14:textId="77777777" w:rsidR="00041741" w:rsidRDefault="00F06CA9" w:rsidP="00175A04">
      <w:pPr>
        <w:spacing w:after="0" w:line="480" w:lineRule="auto"/>
        <w:rPr>
          <w:rFonts w:cstheme="minorHAnsi"/>
          <w:sz w:val="24"/>
          <w:szCs w:val="24"/>
        </w:rPr>
      </w:pPr>
      <w:r w:rsidRPr="00E10DA2">
        <w:rPr>
          <w:rFonts w:cstheme="minorHAnsi"/>
          <w:sz w:val="24"/>
          <w:szCs w:val="24"/>
        </w:rPr>
        <w:br w:type="column"/>
      </w:r>
      <w:r w:rsidR="00041741">
        <w:rPr>
          <w:rFonts w:cstheme="minorHAnsi"/>
          <w:sz w:val="24"/>
          <w:szCs w:val="24"/>
        </w:rPr>
        <w:lastRenderedPageBreak/>
        <w:t xml:space="preserve">Figure 1. Map of Puget Sound, Washington, with an insert showing the location of the </w:t>
      </w:r>
      <w:proofErr w:type="spellStart"/>
      <w:r w:rsidR="00041741">
        <w:rPr>
          <w:rFonts w:cstheme="minorHAnsi"/>
          <w:sz w:val="24"/>
          <w:szCs w:val="24"/>
        </w:rPr>
        <w:t>Tengu</w:t>
      </w:r>
      <w:proofErr w:type="spellEnd"/>
      <w:r w:rsidR="00041741">
        <w:rPr>
          <w:rFonts w:cstheme="minorHAnsi"/>
          <w:sz w:val="24"/>
          <w:szCs w:val="24"/>
        </w:rPr>
        <w:t xml:space="preserve"> Blackmouth Derby. </w:t>
      </w:r>
    </w:p>
    <w:p w14:paraId="2C7A1BEA" w14:textId="77777777" w:rsidR="002651E7" w:rsidRDefault="002651E7" w:rsidP="00175A04">
      <w:pPr>
        <w:spacing w:after="0" w:line="480" w:lineRule="auto"/>
        <w:rPr>
          <w:rFonts w:cstheme="minorHAnsi"/>
          <w:sz w:val="24"/>
          <w:szCs w:val="24"/>
        </w:rPr>
      </w:pPr>
    </w:p>
    <w:p w14:paraId="638DB965" w14:textId="77777777" w:rsidR="002651E7" w:rsidRDefault="002651E7" w:rsidP="00175A04">
      <w:pPr>
        <w:spacing w:after="0" w:line="480" w:lineRule="auto"/>
        <w:rPr>
          <w:rFonts w:cstheme="minorHAnsi"/>
          <w:sz w:val="24"/>
          <w:szCs w:val="24"/>
        </w:rPr>
      </w:pPr>
    </w:p>
    <w:p w14:paraId="4F0E4C47" w14:textId="77777777" w:rsidR="002651E7" w:rsidRDefault="002651E7" w:rsidP="00175A04">
      <w:pPr>
        <w:spacing w:after="0" w:line="480" w:lineRule="auto"/>
        <w:rPr>
          <w:rFonts w:cstheme="minorHAnsi"/>
          <w:sz w:val="24"/>
          <w:szCs w:val="24"/>
        </w:rPr>
      </w:pPr>
      <w:r>
        <w:rPr>
          <w:rFonts w:cstheme="minorHAnsi"/>
          <w:sz w:val="24"/>
          <w:szCs w:val="24"/>
        </w:rPr>
        <w:t>Need basic Puget Sound map</w:t>
      </w:r>
    </w:p>
    <w:p w14:paraId="729131E8" w14:textId="77777777" w:rsidR="002651E7" w:rsidRDefault="002651E7" w:rsidP="00175A04">
      <w:pPr>
        <w:spacing w:after="0" w:line="480" w:lineRule="auto"/>
        <w:rPr>
          <w:rFonts w:cstheme="minorHAnsi"/>
          <w:sz w:val="24"/>
          <w:szCs w:val="24"/>
        </w:rPr>
      </w:pPr>
    </w:p>
    <w:p w14:paraId="4734839F" w14:textId="77777777" w:rsidR="002651E7" w:rsidRDefault="001C08FC" w:rsidP="00175A04">
      <w:pPr>
        <w:spacing w:after="0" w:line="480" w:lineRule="auto"/>
        <w:rPr>
          <w:rFonts w:cstheme="minorHAnsi"/>
          <w:sz w:val="24"/>
          <w:szCs w:val="24"/>
        </w:rPr>
      </w:pPr>
      <w:r w:rsidRPr="001C08FC">
        <w:rPr>
          <w:rFonts w:cstheme="minorHAnsi"/>
          <w:noProof/>
          <w:sz w:val="24"/>
          <w:szCs w:val="24"/>
        </w:rPr>
        <w:object w:dxaOrig="9180" w:dyaOrig="11895" w14:anchorId="1076A4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302.25pt;height:389.95pt;mso-width-percent:0;mso-height-percent:0;mso-width-percent:0;mso-height-percent:0" o:ole="">
            <v:imagedata r:id="rId10" o:title=""/>
          </v:shape>
          <o:OLEObject Type="Embed" ProgID="AcroExch.Document.DC" ShapeID="_x0000_i1025" DrawAspect="Content" ObjectID="_1686541649" r:id="rId11"/>
        </w:object>
      </w:r>
    </w:p>
    <w:p w14:paraId="44AA4BCB" w14:textId="77777777" w:rsidR="00F06CA9" w:rsidRDefault="00041741"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Figure</w:t>
      </w:r>
      <w:r w:rsidR="00DE0696">
        <w:rPr>
          <w:rFonts w:cstheme="minorHAnsi"/>
          <w:sz w:val="24"/>
          <w:szCs w:val="24"/>
        </w:rPr>
        <w:t>s</w:t>
      </w:r>
      <w:r w:rsidR="00612D02">
        <w:rPr>
          <w:rFonts w:cstheme="minorHAnsi"/>
          <w:sz w:val="24"/>
          <w:szCs w:val="24"/>
        </w:rPr>
        <w:t xml:space="preserve"> on size trends over time</w:t>
      </w:r>
      <w:r w:rsidR="00027512">
        <w:rPr>
          <w:rFonts w:cstheme="minorHAnsi"/>
          <w:sz w:val="24"/>
          <w:szCs w:val="24"/>
        </w:rPr>
        <w:t xml:space="preserve">, showing moving averages of five years </w:t>
      </w:r>
      <w:r w:rsidR="00B96BF9">
        <w:rPr>
          <w:rFonts w:cstheme="minorHAnsi"/>
          <w:sz w:val="24"/>
          <w:szCs w:val="24"/>
        </w:rPr>
        <w:t xml:space="preserve">of the average mass in kg of the five largest Chinook salmon caught in the Tengu derby, </w:t>
      </w:r>
      <w:r w:rsidR="00027512">
        <w:rPr>
          <w:rFonts w:cstheme="minorHAnsi"/>
          <w:sz w:val="24"/>
          <w:szCs w:val="24"/>
        </w:rPr>
        <w:t xml:space="preserve">the </w:t>
      </w:r>
      <w:r w:rsidR="00B96BF9">
        <w:rPr>
          <w:rFonts w:cstheme="minorHAnsi"/>
          <w:sz w:val="24"/>
          <w:szCs w:val="24"/>
        </w:rPr>
        <w:t xml:space="preserve">mass of the </w:t>
      </w:r>
      <w:r w:rsidR="00027512">
        <w:rPr>
          <w:rFonts w:cstheme="minorHAnsi"/>
          <w:sz w:val="24"/>
          <w:szCs w:val="24"/>
        </w:rPr>
        <w:t xml:space="preserve">largest individual fish, </w:t>
      </w:r>
      <w:r w:rsidR="00B96BF9">
        <w:rPr>
          <w:rFonts w:cstheme="minorHAnsi"/>
          <w:sz w:val="24"/>
          <w:szCs w:val="24"/>
        </w:rPr>
        <w:t xml:space="preserve">and </w:t>
      </w:r>
      <w:r w:rsidR="00027512">
        <w:rPr>
          <w:rFonts w:cstheme="minorHAnsi"/>
          <w:sz w:val="24"/>
          <w:szCs w:val="24"/>
        </w:rPr>
        <w:t>the number</w:t>
      </w:r>
      <w:r w:rsidR="00B96BF9">
        <w:rPr>
          <w:rFonts w:cstheme="minorHAnsi"/>
          <w:sz w:val="24"/>
          <w:szCs w:val="24"/>
        </w:rPr>
        <w:t xml:space="preserve">s of Chinook salmon caught that were </w:t>
      </w:r>
      <w:r w:rsidR="00B96BF9" w:rsidRPr="00B96BF9">
        <w:rPr>
          <w:rFonts w:cstheme="minorHAnsi"/>
          <w:sz w:val="24"/>
          <w:szCs w:val="24"/>
        </w:rPr>
        <w:t>≥</w:t>
      </w:r>
      <w:r w:rsidR="00027512">
        <w:rPr>
          <w:rFonts w:cstheme="minorHAnsi"/>
          <w:sz w:val="24"/>
          <w:szCs w:val="24"/>
        </w:rPr>
        <w:t xml:space="preserve"> over 10 pounds (4.5 kg)</w:t>
      </w:r>
      <w:r w:rsidR="00B96BF9">
        <w:rPr>
          <w:rFonts w:cstheme="minorHAnsi"/>
          <w:sz w:val="24"/>
          <w:szCs w:val="24"/>
        </w:rPr>
        <w:t xml:space="preserve"> and 5 pounds (2.27 kg)</w:t>
      </w:r>
      <w:r w:rsidR="00027512">
        <w:rPr>
          <w:rFonts w:cstheme="minorHAnsi"/>
          <w:sz w:val="24"/>
          <w:szCs w:val="24"/>
        </w:rPr>
        <w:t xml:space="preserve">. </w:t>
      </w:r>
    </w:p>
    <w:p w14:paraId="542A8D33" w14:textId="77777777" w:rsidR="00DE0696" w:rsidRDefault="00B96BF9" w:rsidP="00175A04">
      <w:pPr>
        <w:spacing w:after="0" w:line="480" w:lineRule="auto"/>
        <w:rPr>
          <w:rFonts w:cstheme="minorHAnsi"/>
          <w:sz w:val="24"/>
          <w:szCs w:val="24"/>
        </w:rPr>
      </w:pPr>
      <w:r>
        <w:rPr>
          <w:noProof/>
        </w:rPr>
        <w:drawing>
          <wp:inline distT="0" distB="0" distL="0" distR="0" wp14:anchorId="3444FCA8" wp14:editId="559D89BA">
            <wp:extent cx="4905375" cy="2909888"/>
            <wp:effectExtent l="0" t="0" r="0" b="5080"/>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7F77D14A" w14:textId="77777777" w:rsidR="00B96BF9" w:rsidRDefault="00627FF0" w:rsidP="00175A04">
      <w:pPr>
        <w:spacing w:after="0" w:line="480" w:lineRule="auto"/>
        <w:rPr>
          <w:rFonts w:cstheme="minorHAnsi"/>
          <w:sz w:val="24"/>
          <w:szCs w:val="24"/>
        </w:rPr>
      </w:pPr>
      <w:r>
        <w:rPr>
          <w:noProof/>
        </w:rPr>
        <w:drawing>
          <wp:inline distT="0" distB="0" distL="0" distR="0" wp14:anchorId="17B99677" wp14:editId="45CE0A4E">
            <wp:extent cx="4895850" cy="2743200"/>
            <wp:effectExtent l="0" t="0" r="0" b="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14:paraId="32A4F613" w14:textId="77777777" w:rsidR="00731B5B" w:rsidRDefault="00731B5B" w:rsidP="00175A04">
      <w:pPr>
        <w:spacing w:after="0" w:line="480" w:lineRule="auto"/>
        <w:rPr>
          <w:rFonts w:cstheme="minorHAnsi"/>
          <w:sz w:val="24"/>
          <w:szCs w:val="24"/>
        </w:rPr>
      </w:pPr>
    </w:p>
    <w:p w14:paraId="7D8109D8" w14:textId="77777777" w:rsidR="00731B5B" w:rsidRDefault="00731B5B" w:rsidP="00175A04">
      <w:pPr>
        <w:spacing w:after="0" w:line="480" w:lineRule="auto"/>
        <w:rPr>
          <w:rFonts w:cstheme="minorHAnsi"/>
          <w:sz w:val="24"/>
          <w:szCs w:val="24"/>
        </w:rPr>
      </w:pPr>
    </w:p>
    <w:p w14:paraId="5A63A698" w14:textId="77777777" w:rsidR="00027512" w:rsidRDefault="00027512" w:rsidP="00175A04">
      <w:pPr>
        <w:spacing w:after="0" w:line="480" w:lineRule="auto"/>
        <w:rPr>
          <w:rFonts w:cstheme="minorHAnsi"/>
          <w:sz w:val="24"/>
          <w:szCs w:val="24"/>
        </w:rPr>
      </w:pPr>
    </w:p>
    <w:p w14:paraId="3BFAEA43" w14:textId="77777777" w:rsidR="00B96BF9" w:rsidRDefault="00627FF0" w:rsidP="00175A04">
      <w:pPr>
        <w:spacing w:after="0" w:line="480" w:lineRule="auto"/>
        <w:rPr>
          <w:rFonts w:cstheme="minorHAnsi"/>
          <w:sz w:val="24"/>
          <w:szCs w:val="24"/>
        </w:rPr>
      </w:pPr>
      <w:r>
        <w:rPr>
          <w:noProof/>
        </w:rPr>
        <w:drawing>
          <wp:inline distT="0" distB="0" distL="0" distR="0" wp14:anchorId="0C6E1939" wp14:editId="76CA4CBC">
            <wp:extent cx="4876800" cy="2743200"/>
            <wp:effectExtent l="0" t="0" r="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23F9EC66" w14:textId="77777777" w:rsidR="00627FF0" w:rsidRDefault="00627FF0" w:rsidP="00175A04">
      <w:pPr>
        <w:spacing w:after="0" w:line="480" w:lineRule="auto"/>
        <w:rPr>
          <w:rFonts w:cstheme="minorHAnsi"/>
          <w:sz w:val="24"/>
          <w:szCs w:val="24"/>
        </w:rPr>
      </w:pPr>
      <w:r>
        <w:rPr>
          <w:noProof/>
        </w:rPr>
        <w:drawing>
          <wp:inline distT="0" distB="0" distL="0" distR="0" wp14:anchorId="49EECEDE" wp14:editId="6982FD2D">
            <wp:extent cx="4876800" cy="2752725"/>
            <wp:effectExtent l="0" t="0" r="0" b="0"/>
            <wp:docPr id="4" name="Chart 4"/>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14:paraId="45EED9A6" w14:textId="77777777" w:rsidR="00731B5B" w:rsidRDefault="00027512" w:rsidP="00175A04">
      <w:pPr>
        <w:spacing w:after="0" w:line="480" w:lineRule="auto"/>
        <w:rPr>
          <w:rFonts w:cstheme="minorHAnsi"/>
          <w:sz w:val="24"/>
          <w:szCs w:val="24"/>
        </w:rPr>
      </w:pPr>
      <w:r>
        <w:rPr>
          <w:rFonts w:cstheme="minorHAnsi"/>
          <w:sz w:val="24"/>
          <w:szCs w:val="24"/>
        </w:rPr>
        <w:br w:type="column"/>
      </w:r>
      <w:r>
        <w:rPr>
          <w:rFonts w:cstheme="minorHAnsi"/>
          <w:sz w:val="24"/>
          <w:szCs w:val="24"/>
        </w:rPr>
        <w:lastRenderedPageBreak/>
        <w:t>Mean mass of fishery samples – from Losee et al. (2019)</w:t>
      </w:r>
    </w:p>
    <w:p w14:paraId="772091EA" w14:textId="77777777" w:rsidR="00731B5B" w:rsidRDefault="00731B5B" w:rsidP="00175A04">
      <w:pPr>
        <w:spacing w:after="0" w:line="480" w:lineRule="auto"/>
        <w:rPr>
          <w:rFonts w:cstheme="minorHAnsi"/>
          <w:sz w:val="24"/>
          <w:szCs w:val="24"/>
        </w:rPr>
      </w:pPr>
      <w:r>
        <w:rPr>
          <w:noProof/>
        </w:rPr>
        <w:drawing>
          <wp:inline distT="0" distB="0" distL="0" distR="0" wp14:anchorId="6137A214" wp14:editId="2E51C756">
            <wp:extent cx="5667375" cy="2762250"/>
            <wp:effectExtent l="0" t="0" r="0" b="0"/>
            <wp:docPr id="10" name="Chart 10"/>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378AAB54" w14:textId="77777777" w:rsidR="00612D02" w:rsidRDefault="00612D02" w:rsidP="00175A04">
      <w:pPr>
        <w:spacing w:after="0" w:line="480" w:lineRule="auto"/>
        <w:rPr>
          <w:rFonts w:cstheme="minorHAnsi"/>
          <w:sz w:val="24"/>
          <w:szCs w:val="24"/>
        </w:rPr>
      </w:pPr>
    </w:p>
    <w:p w14:paraId="5DDB8FF4" w14:textId="77777777" w:rsidR="00612D02" w:rsidRDefault="00612D02" w:rsidP="00175A04">
      <w:pPr>
        <w:spacing w:after="0" w:line="480" w:lineRule="auto"/>
        <w:rPr>
          <w:rFonts w:cstheme="minorHAnsi"/>
          <w:sz w:val="24"/>
          <w:szCs w:val="24"/>
        </w:rPr>
      </w:pPr>
    </w:p>
    <w:p w14:paraId="4B2E66B2" w14:textId="77777777" w:rsidR="00612D02" w:rsidRDefault="00612D02" w:rsidP="00175A04">
      <w:pPr>
        <w:spacing w:after="0" w:line="480" w:lineRule="auto"/>
        <w:rPr>
          <w:rFonts w:cstheme="minorHAnsi"/>
          <w:sz w:val="24"/>
          <w:szCs w:val="24"/>
        </w:rPr>
      </w:pPr>
    </w:p>
    <w:p w14:paraId="4E269973" w14:textId="77777777" w:rsidR="00612D02" w:rsidRDefault="00612D02" w:rsidP="00175A04">
      <w:pPr>
        <w:spacing w:after="0" w:line="480" w:lineRule="auto"/>
        <w:rPr>
          <w:rFonts w:cstheme="minorHAnsi"/>
          <w:sz w:val="24"/>
          <w:szCs w:val="24"/>
        </w:rPr>
      </w:pPr>
    </w:p>
    <w:p w14:paraId="39D9A200" w14:textId="77777777" w:rsidR="00612D02" w:rsidRDefault="00612D02" w:rsidP="00175A04">
      <w:pPr>
        <w:spacing w:after="0" w:line="480" w:lineRule="auto"/>
        <w:rPr>
          <w:rFonts w:cstheme="minorHAnsi"/>
          <w:sz w:val="24"/>
          <w:szCs w:val="24"/>
        </w:rPr>
      </w:pPr>
    </w:p>
    <w:p w14:paraId="6D28AFF1" w14:textId="77777777" w:rsidR="00612D02" w:rsidRDefault="00612D02" w:rsidP="00175A04">
      <w:pPr>
        <w:spacing w:after="0" w:line="480" w:lineRule="auto"/>
        <w:rPr>
          <w:rFonts w:cstheme="minorHAnsi"/>
          <w:sz w:val="24"/>
          <w:szCs w:val="24"/>
        </w:rPr>
      </w:pPr>
    </w:p>
    <w:p w14:paraId="4CF29780" w14:textId="77777777" w:rsidR="00612D02" w:rsidRDefault="00612D02" w:rsidP="00175A04">
      <w:pPr>
        <w:spacing w:after="0" w:line="480" w:lineRule="auto"/>
        <w:rPr>
          <w:rFonts w:cstheme="minorHAnsi"/>
          <w:sz w:val="24"/>
          <w:szCs w:val="24"/>
        </w:rPr>
      </w:pPr>
    </w:p>
    <w:p w14:paraId="11AAF985" w14:textId="77777777" w:rsidR="00B77F1B" w:rsidRPr="00E10DA2" w:rsidRDefault="00DE0696" w:rsidP="00175A04">
      <w:pPr>
        <w:spacing w:after="0" w:line="480" w:lineRule="auto"/>
        <w:rPr>
          <w:rFonts w:cstheme="minorHAnsi"/>
          <w:sz w:val="24"/>
          <w:szCs w:val="24"/>
        </w:rPr>
      </w:pPr>
      <w:r>
        <w:rPr>
          <w:rFonts w:cstheme="minorHAnsi"/>
          <w:sz w:val="24"/>
          <w:szCs w:val="24"/>
        </w:rPr>
        <w:br w:type="column"/>
      </w:r>
      <w:r w:rsidR="00F06CA9" w:rsidRPr="00E10DA2">
        <w:rPr>
          <w:rFonts w:cstheme="minorHAnsi"/>
          <w:sz w:val="24"/>
          <w:szCs w:val="24"/>
        </w:rPr>
        <w:lastRenderedPageBreak/>
        <w:t>Reference Cited</w:t>
      </w:r>
    </w:p>
    <w:p w14:paraId="67332BFF" w14:textId="77777777" w:rsidR="00B77F1B" w:rsidRPr="00E10DA2" w:rsidRDefault="00B77F1B" w:rsidP="00175A04">
      <w:pPr>
        <w:spacing w:after="0" w:line="480" w:lineRule="auto"/>
        <w:ind w:left="720" w:hanging="720"/>
        <w:rPr>
          <w:rFonts w:cstheme="minorHAnsi"/>
          <w:sz w:val="24"/>
          <w:szCs w:val="24"/>
        </w:rPr>
      </w:pPr>
    </w:p>
    <w:p w14:paraId="312BB6D2" w14:textId="77777777" w:rsidR="00327E20" w:rsidRPr="00327E20" w:rsidRDefault="00B77F1B" w:rsidP="00327E20">
      <w:pPr>
        <w:spacing w:after="0" w:line="240" w:lineRule="auto"/>
        <w:ind w:left="720" w:hanging="720"/>
        <w:rPr>
          <w:rFonts w:ascii="Calibri" w:hAnsi="Calibri" w:cs="Calibri"/>
          <w:noProof/>
          <w:szCs w:val="24"/>
        </w:rPr>
      </w:pPr>
      <w:r w:rsidRPr="00E10DA2">
        <w:rPr>
          <w:rFonts w:cstheme="minorHAnsi"/>
          <w:sz w:val="24"/>
          <w:szCs w:val="24"/>
        </w:rPr>
        <w:fldChar w:fldCharType="begin"/>
      </w:r>
      <w:r w:rsidRPr="00E10DA2">
        <w:rPr>
          <w:rFonts w:cstheme="minorHAnsi"/>
          <w:sz w:val="24"/>
          <w:szCs w:val="24"/>
        </w:rPr>
        <w:instrText xml:space="preserve"> ADDIN EN.REFLIST </w:instrText>
      </w:r>
      <w:r w:rsidRPr="00E10DA2">
        <w:rPr>
          <w:rFonts w:cstheme="minorHAnsi"/>
          <w:sz w:val="24"/>
          <w:szCs w:val="24"/>
        </w:rPr>
        <w:fldChar w:fldCharType="separate"/>
      </w:r>
      <w:bookmarkStart w:id="387" w:name="_ENREF_1"/>
      <w:r w:rsidR="00327E20" w:rsidRPr="00327E20">
        <w:rPr>
          <w:rFonts w:ascii="Calibri" w:hAnsi="Calibri" w:cs="Calibri"/>
          <w:noProof/>
          <w:szCs w:val="24"/>
        </w:rPr>
        <w:t xml:space="preserve">Arostegui, M. C., J. M. Smith, A. N. Kagley, D. Spilsbury-Pucci, K. L. Fresh, and T. P. Quinn. 2017. Spatially clustered movement patterns and segregation of sub-adult Chinook Salmon within the Salish Sea. Marine and Coastal Fisheries </w:t>
      </w:r>
      <w:r w:rsidR="00327E20" w:rsidRPr="00327E20">
        <w:rPr>
          <w:rFonts w:ascii="Calibri" w:hAnsi="Calibri" w:cs="Calibri"/>
          <w:b/>
          <w:noProof/>
          <w:szCs w:val="24"/>
        </w:rPr>
        <w:t>9</w:t>
      </w:r>
      <w:r w:rsidR="00327E20" w:rsidRPr="00327E20">
        <w:rPr>
          <w:rFonts w:ascii="Calibri" w:hAnsi="Calibri" w:cs="Calibri"/>
          <w:noProof/>
          <w:szCs w:val="24"/>
        </w:rPr>
        <w:t>:1-12.</w:t>
      </w:r>
      <w:bookmarkEnd w:id="387"/>
    </w:p>
    <w:p w14:paraId="75116051" w14:textId="77777777" w:rsidR="00327E20" w:rsidRPr="00327E20" w:rsidRDefault="00327E20" w:rsidP="00327E20">
      <w:pPr>
        <w:spacing w:after="0" w:line="240" w:lineRule="auto"/>
        <w:ind w:left="720" w:hanging="720"/>
        <w:rPr>
          <w:rFonts w:ascii="Calibri" w:hAnsi="Calibri" w:cs="Calibri"/>
          <w:noProof/>
          <w:szCs w:val="24"/>
        </w:rPr>
      </w:pPr>
      <w:bookmarkStart w:id="388" w:name="_ENREF_2"/>
      <w:r w:rsidRPr="00327E20">
        <w:rPr>
          <w:rFonts w:ascii="Calibri" w:hAnsi="Calibri" w:cs="Calibri"/>
          <w:noProof/>
          <w:szCs w:val="24"/>
        </w:rPr>
        <w:t xml:space="preserve">Bal, G., L. Montorio, E. Rivot, E. Prévost, J.-L. Baglinière, and M. Nevoux. 2017. Evidence for long-term change in length, mass and migration phenology of anadromous spawners in French Atlantic salmon </w:t>
      </w:r>
      <w:r w:rsidRPr="00327E20">
        <w:rPr>
          <w:rFonts w:ascii="Calibri" w:hAnsi="Calibri" w:cs="Calibri"/>
          <w:i/>
          <w:noProof/>
          <w:szCs w:val="24"/>
        </w:rPr>
        <w:t>Salmo salar</w:t>
      </w:r>
      <w:r w:rsidRPr="00327E20">
        <w:rPr>
          <w:rFonts w:ascii="Calibri" w:hAnsi="Calibri" w:cs="Calibri"/>
          <w:noProof/>
          <w:szCs w:val="24"/>
        </w:rPr>
        <w:t xml:space="preserve">. Journal of Fish Biology </w:t>
      </w:r>
      <w:r w:rsidRPr="00327E20">
        <w:rPr>
          <w:rFonts w:ascii="Calibri" w:hAnsi="Calibri" w:cs="Calibri"/>
          <w:b/>
          <w:noProof/>
          <w:szCs w:val="24"/>
        </w:rPr>
        <w:t>90</w:t>
      </w:r>
      <w:r w:rsidRPr="00327E20">
        <w:rPr>
          <w:rFonts w:ascii="Calibri" w:hAnsi="Calibri" w:cs="Calibri"/>
          <w:noProof/>
          <w:szCs w:val="24"/>
        </w:rPr>
        <w:t>:2375-2393.</w:t>
      </w:r>
      <w:bookmarkEnd w:id="388"/>
    </w:p>
    <w:p w14:paraId="36A8EEF3" w14:textId="77777777" w:rsidR="00327E20" w:rsidRPr="00327E20" w:rsidRDefault="00327E20" w:rsidP="00327E20">
      <w:pPr>
        <w:spacing w:after="0" w:line="240" w:lineRule="auto"/>
        <w:ind w:left="720" w:hanging="720"/>
        <w:rPr>
          <w:rFonts w:ascii="Calibri" w:hAnsi="Calibri" w:cs="Calibri"/>
          <w:noProof/>
          <w:szCs w:val="24"/>
        </w:rPr>
      </w:pPr>
      <w:bookmarkStart w:id="389" w:name="_ENREF_3"/>
      <w:r w:rsidRPr="00327E20">
        <w:rPr>
          <w:rFonts w:ascii="Calibri" w:hAnsi="Calibri" w:cs="Calibri"/>
          <w:noProof/>
          <w:szCs w:val="24"/>
        </w:rPr>
        <w:t>Bielak, A. T. and G. Power. 1986. Changes in mean weight, sea-age composition, and catch-per-unit-effort of Atlantic salmon (</w:t>
      </w:r>
      <w:r w:rsidRPr="00327E20">
        <w:rPr>
          <w:rFonts w:ascii="Calibri" w:hAnsi="Calibri" w:cs="Calibri"/>
          <w:i/>
          <w:noProof/>
          <w:szCs w:val="24"/>
        </w:rPr>
        <w:t>Salmo salar</w:t>
      </w:r>
      <w:r w:rsidRPr="00327E20">
        <w:rPr>
          <w:rFonts w:ascii="Calibri" w:hAnsi="Calibri" w:cs="Calibri"/>
          <w:noProof/>
          <w:szCs w:val="24"/>
        </w:rPr>
        <w:t xml:space="preserve">) angled in the Godbout River, Quebec, 1859-1983. Canadian Journal of Fisheries and Aquatic Sciences </w:t>
      </w:r>
      <w:r w:rsidRPr="00327E20">
        <w:rPr>
          <w:rFonts w:ascii="Calibri" w:hAnsi="Calibri" w:cs="Calibri"/>
          <w:b/>
          <w:noProof/>
          <w:szCs w:val="24"/>
        </w:rPr>
        <w:t>43</w:t>
      </w:r>
      <w:r w:rsidRPr="00327E20">
        <w:rPr>
          <w:rFonts w:ascii="Calibri" w:hAnsi="Calibri" w:cs="Calibri"/>
          <w:noProof/>
          <w:szCs w:val="24"/>
        </w:rPr>
        <w:t>:281-287.</w:t>
      </w:r>
      <w:bookmarkEnd w:id="389"/>
    </w:p>
    <w:p w14:paraId="09E3ACEF" w14:textId="77777777" w:rsidR="00327E20" w:rsidRPr="00327E20" w:rsidRDefault="00327E20" w:rsidP="00327E20">
      <w:pPr>
        <w:spacing w:after="0" w:line="240" w:lineRule="auto"/>
        <w:ind w:left="720" w:hanging="720"/>
        <w:rPr>
          <w:rFonts w:ascii="Calibri" w:hAnsi="Calibri" w:cs="Calibri"/>
          <w:noProof/>
          <w:szCs w:val="24"/>
        </w:rPr>
      </w:pPr>
      <w:bookmarkStart w:id="390" w:name="_ENREF_4"/>
      <w:r w:rsidRPr="00327E20">
        <w:rPr>
          <w:rFonts w:ascii="Calibri" w:hAnsi="Calibri" w:cs="Calibri"/>
          <w:noProof/>
          <w:szCs w:val="24"/>
        </w:rPr>
        <w:t>Bigler, B. S., D. W. Welch, and J. H. Helle. 1996. A review of size trends among North Pacific salmon (</w:t>
      </w:r>
      <w:r w:rsidRPr="00327E20">
        <w:rPr>
          <w:rFonts w:ascii="Calibri" w:hAnsi="Calibri" w:cs="Calibri"/>
          <w:i/>
          <w:noProof/>
          <w:szCs w:val="24"/>
        </w:rPr>
        <w:t>Oncorhynchus</w:t>
      </w:r>
      <w:r w:rsidRPr="00327E20">
        <w:rPr>
          <w:rFonts w:ascii="Calibri" w:hAnsi="Calibri" w:cs="Calibri"/>
          <w:noProof/>
          <w:szCs w:val="24"/>
        </w:rPr>
        <w:t xml:space="preserve"> spp.). Canadian Journal of Fisheries and Aquatic Sciences </w:t>
      </w:r>
      <w:r w:rsidRPr="00327E20">
        <w:rPr>
          <w:rFonts w:ascii="Calibri" w:hAnsi="Calibri" w:cs="Calibri"/>
          <w:b/>
          <w:noProof/>
          <w:szCs w:val="24"/>
        </w:rPr>
        <w:t>53</w:t>
      </w:r>
      <w:r w:rsidRPr="00327E20">
        <w:rPr>
          <w:rFonts w:ascii="Calibri" w:hAnsi="Calibri" w:cs="Calibri"/>
          <w:noProof/>
          <w:szCs w:val="24"/>
        </w:rPr>
        <w:t>:455-465.</w:t>
      </w:r>
      <w:bookmarkEnd w:id="390"/>
    </w:p>
    <w:p w14:paraId="7E6DF954" w14:textId="77777777" w:rsidR="00327E20" w:rsidRPr="00327E20" w:rsidRDefault="00327E20" w:rsidP="00327E20">
      <w:pPr>
        <w:spacing w:after="0" w:line="240" w:lineRule="auto"/>
        <w:ind w:left="720" w:hanging="720"/>
        <w:rPr>
          <w:rFonts w:ascii="Calibri" w:hAnsi="Calibri" w:cs="Calibri"/>
          <w:noProof/>
          <w:szCs w:val="24"/>
        </w:rPr>
      </w:pPr>
      <w:bookmarkStart w:id="391" w:name="_ENREF_5"/>
      <w:r w:rsidRPr="00327E20">
        <w:rPr>
          <w:rFonts w:ascii="Calibri" w:hAnsi="Calibri" w:cs="Calibri"/>
          <w:noProof/>
          <w:szCs w:val="24"/>
        </w:rPr>
        <w:t xml:space="preserve">Chamberlin, J. W., T. E. Essington, J. W. Ferguson, and T. P. Quinn. 2011. The influence of hatchery rearing practices on salmon migratory behavior: Is the tendency of Chinook salmon to remain within Puget Sound affected by size and date of release? . Transactions of the American Fisheries Society </w:t>
      </w:r>
      <w:r w:rsidRPr="00327E20">
        <w:rPr>
          <w:rFonts w:ascii="Calibri" w:hAnsi="Calibri" w:cs="Calibri"/>
          <w:b/>
          <w:noProof/>
          <w:szCs w:val="24"/>
        </w:rPr>
        <w:t>140</w:t>
      </w:r>
      <w:r w:rsidRPr="00327E20">
        <w:rPr>
          <w:rFonts w:ascii="Calibri" w:hAnsi="Calibri" w:cs="Calibri"/>
          <w:noProof/>
          <w:szCs w:val="24"/>
        </w:rPr>
        <w:t>:1398-1408.</w:t>
      </w:r>
      <w:bookmarkEnd w:id="391"/>
    </w:p>
    <w:p w14:paraId="5C0307AC" w14:textId="77777777" w:rsidR="00327E20" w:rsidRPr="00327E20" w:rsidRDefault="00327E20" w:rsidP="00327E20">
      <w:pPr>
        <w:spacing w:after="0" w:line="240" w:lineRule="auto"/>
        <w:ind w:left="720" w:hanging="720"/>
        <w:rPr>
          <w:rFonts w:ascii="Calibri" w:hAnsi="Calibri" w:cs="Calibri"/>
          <w:noProof/>
          <w:szCs w:val="24"/>
        </w:rPr>
      </w:pPr>
      <w:bookmarkStart w:id="392" w:name="_ENREF_6"/>
      <w:r w:rsidRPr="00327E20">
        <w:rPr>
          <w:rFonts w:ascii="Calibri" w:hAnsi="Calibri" w:cs="Calibri"/>
          <w:noProof/>
          <w:szCs w:val="24"/>
        </w:rPr>
        <w:t xml:space="preserve">Chamberlin, J. W. and T. P. Quinn. 2014. Effects of natal origin on localized distributions of Chinook salmon, </w:t>
      </w:r>
      <w:r w:rsidRPr="00327E20">
        <w:rPr>
          <w:rFonts w:ascii="Calibri" w:hAnsi="Calibri" w:cs="Calibri"/>
          <w:i/>
          <w:noProof/>
          <w:szCs w:val="24"/>
        </w:rPr>
        <w:t>Oncorhynchus tshawytscha</w:t>
      </w:r>
      <w:r w:rsidRPr="00327E20">
        <w:rPr>
          <w:rFonts w:ascii="Calibri" w:hAnsi="Calibri" w:cs="Calibri"/>
          <w:noProof/>
          <w:szCs w:val="24"/>
        </w:rPr>
        <w:t xml:space="preserve">, in the marine waters of Puget Sound, Washington. Fisheries Research </w:t>
      </w:r>
      <w:r w:rsidRPr="00327E20">
        <w:rPr>
          <w:rFonts w:ascii="Calibri" w:hAnsi="Calibri" w:cs="Calibri"/>
          <w:b/>
          <w:noProof/>
          <w:szCs w:val="24"/>
        </w:rPr>
        <w:t>153</w:t>
      </w:r>
      <w:r w:rsidRPr="00327E20">
        <w:rPr>
          <w:rFonts w:ascii="Calibri" w:hAnsi="Calibri" w:cs="Calibri"/>
          <w:noProof/>
          <w:szCs w:val="24"/>
        </w:rPr>
        <w:t>:113-122.</w:t>
      </w:r>
      <w:bookmarkEnd w:id="392"/>
    </w:p>
    <w:p w14:paraId="7B4A2A92" w14:textId="77777777" w:rsidR="00327E20" w:rsidRPr="00327E20" w:rsidRDefault="00327E20" w:rsidP="00327E20">
      <w:pPr>
        <w:spacing w:after="0" w:line="240" w:lineRule="auto"/>
        <w:ind w:left="720" w:hanging="720"/>
        <w:rPr>
          <w:rFonts w:ascii="Calibri" w:hAnsi="Calibri" w:cs="Calibri"/>
          <w:noProof/>
          <w:szCs w:val="24"/>
        </w:rPr>
      </w:pPr>
      <w:bookmarkStart w:id="393" w:name="_ENREF_7"/>
      <w:r w:rsidRPr="00327E20">
        <w:rPr>
          <w:rFonts w:ascii="Calibri" w:hAnsi="Calibri" w:cs="Calibri"/>
          <w:noProof/>
          <w:szCs w:val="24"/>
        </w:rPr>
        <w:t>Cox, S. P. and S. G. Hinch. 1997. Changes in size at maturity of Fraser River sockeye salmon (</w:t>
      </w:r>
      <w:r w:rsidRPr="00327E20">
        <w:rPr>
          <w:rFonts w:ascii="Calibri" w:hAnsi="Calibri" w:cs="Calibri"/>
          <w:i/>
          <w:noProof/>
          <w:szCs w:val="24"/>
        </w:rPr>
        <w:t>Oncorhynchus nerka</w:t>
      </w:r>
      <w:r w:rsidRPr="00327E20">
        <w:rPr>
          <w:rFonts w:ascii="Calibri" w:hAnsi="Calibri" w:cs="Calibri"/>
          <w:noProof/>
          <w:szCs w:val="24"/>
        </w:rPr>
        <w:t xml:space="preserve">) (1952-1993) and associations with temperature. Canadian Journal of Fisheries and Aquatic Sciences </w:t>
      </w:r>
      <w:r w:rsidRPr="00327E20">
        <w:rPr>
          <w:rFonts w:ascii="Calibri" w:hAnsi="Calibri" w:cs="Calibri"/>
          <w:b/>
          <w:noProof/>
          <w:szCs w:val="24"/>
        </w:rPr>
        <w:t>54</w:t>
      </w:r>
      <w:r w:rsidRPr="00327E20">
        <w:rPr>
          <w:rFonts w:ascii="Calibri" w:hAnsi="Calibri" w:cs="Calibri"/>
          <w:noProof/>
          <w:szCs w:val="24"/>
        </w:rPr>
        <w:t>:1159-1165.</w:t>
      </w:r>
      <w:bookmarkEnd w:id="393"/>
    </w:p>
    <w:p w14:paraId="6750221E" w14:textId="77777777" w:rsidR="00327E20" w:rsidRPr="00327E20" w:rsidRDefault="00327E20" w:rsidP="00327E20">
      <w:pPr>
        <w:spacing w:after="0" w:line="240" w:lineRule="auto"/>
        <w:ind w:left="720" w:hanging="720"/>
        <w:rPr>
          <w:rFonts w:ascii="Calibri" w:hAnsi="Calibri" w:cs="Calibri"/>
          <w:noProof/>
          <w:szCs w:val="24"/>
        </w:rPr>
      </w:pPr>
      <w:bookmarkStart w:id="394" w:name="_ENREF_8"/>
      <w:r w:rsidRPr="00327E20">
        <w:rPr>
          <w:rFonts w:ascii="Calibri" w:hAnsi="Calibri" w:cs="Calibri"/>
          <w:noProof/>
          <w:szCs w:val="24"/>
        </w:rPr>
        <w:t>Fagen, R. 1988. Long-term trends in maximum size of sport-caught Chinook salmon (</w:t>
      </w:r>
      <w:r w:rsidRPr="00327E20">
        <w:rPr>
          <w:rFonts w:ascii="Calibri" w:hAnsi="Calibri" w:cs="Calibri"/>
          <w:i/>
          <w:noProof/>
          <w:szCs w:val="24"/>
        </w:rPr>
        <w:t>Oncorhynchus tshawytscha</w:t>
      </w:r>
      <w:r w:rsidRPr="00327E20">
        <w:rPr>
          <w:rFonts w:ascii="Calibri" w:hAnsi="Calibri" w:cs="Calibri"/>
          <w:noProof/>
          <w:szCs w:val="24"/>
        </w:rPr>
        <w:t xml:space="preserve">): a data-analytic approach to weights of first-prize fish in four southeastern Alaska salmon derbies. Fisheries Research </w:t>
      </w:r>
      <w:r w:rsidRPr="00327E20">
        <w:rPr>
          <w:rFonts w:ascii="Calibri" w:hAnsi="Calibri" w:cs="Calibri"/>
          <w:b/>
          <w:noProof/>
          <w:szCs w:val="24"/>
        </w:rPr>
        <w:t>6</w:t>
      </w:r>
      <w:r w:rsidRPr="00327E20">
        <w:rPr>
          <w:rFonts w:ascii="Calibri" w:hAnsi="Calibri" w:cs="Calibri"/>
          <w:noProof/>
          <w:szCs w:val="24"/>
        </w:rPr>
        <w:t>:125-134.</w:t>
      </w:r>
      <w:bookmarkEnd w:id="394"/>
    </w:p>
    <w:p w14:paraId="0839B524" w14:textId="77777777" w:rsidR="00327E20" w:rsidRPr="00327E20" w:rsidRDefault="00327E20" w:rsidP="00327E20">
      <w:pPr>
        <w:spacing w:after="0" w:line="240" w:lineRule="auto"/>
        <w:ind w:left="720" w:hanging="720"/>
        <w:rPr>
          <w:rFonts w:ascii="Calibri" w:hAnsi="Calibri" w:cs="Calibri"/>
          <w:noProof/>
          <w:szCs w:val="24"/>
        </w:rPr>
      </w:pPr>
      <w:bookmarkStart w:id="395" w:name="_ENREF_9"/>
      <w:r w:rsidRPr="00327E20">
        <w:rPr>
          <w:rFonts w:ascii="Calibri" w:hAnsi="Calibri" w:cs="Calibri"/>
          <w:noProof/>
          <w:szCs w:val="24"/>
        </w:rPr>
        <w:t xml:space="preserve">Gardner, M. L. G. 1976. A review of factors which may influence the sea-age and maturation of Atlantic salmon </w:t>
      </w:r>
      <w:r w:rsidRPr="00327E20">
        <w:rPr>
          <w:rFonts w:ascii="Calibri" w:hAnsi="Calibri" w:cs="Calibri"/>
          <w:i/>
          <w:noProof/>
          <w:szCs w:val="24"/>
        </w:rPr>
        <w:t>Salmo salar</w:t>
      </w:r>
      <w:r w:rsidRPr="00327E20">
        <w:rPr>
          <w:rFonts w:ascii="Calibri" w:hAnsi="Calibri" w:cs="Calibri"/>
          <w:noProof/>
          <w:szCs w:val="24"/>
        </w:rPr>
        <w:t xml:space="preserve"> L. Journal of Fish Biology </w:t>
      </w:r>
      <w:r w:rsidRPr="00327E20">
        <w:rPr>
          <w:rFonts w:ascii="Calibri" w:hAnsi="Calibri" w:cs="Calibri"/>
          <w:b/>
          <w:noProof/>
          <w:szCs w:val="24"/>
        </w:rPr>
        <w:t>9</w:t>
      </w:r>
      <w:r w:rsidRPr="00327E20">
        <w:rPr>
          <w:rFonts w:ascii="Calibri" w:hAnsi="Calibri" w:cs="Calibri"/>
          <w:noProof/>
          <w:szCs w:val="24"/>
        </w:rPr>
        <w:t>:289-327.</w:t>
      </w:r>
      <w:bookmarkEnd w:id="395"/>
    </w:p>
    <w:p w14:paraId="28E6CA32" w14:textId="77777777" w:rsidR="00327E20" w:rsidRPr="00327E20" w:rsidRDefault="00327E20" w:rsidP="00327E20">
      <w:pPr>
        <w:spacing w:after="0" w:line="240" w:lineRule="auto"/>
        <w:ind w:left="720" w:hanging="720"/>
        <w:rPr>
          <w:rFonts w:ascii="Calibri" w:hAnsi="Calibri" w:cs="Calibri"/>
          <w:noProof/>
          <w:szCs w:val="24"/>
        </w:rPr>
      </w:pPr>
      <w:bookmarkStart w:id="396" w:name="_ENREF_10"/>
      <w:r w:rsidRPr="00327E20">
        <w:rPr>
          <w:rFonts w:ascii="Calibri" w:hAnsi="Calibri" w:cs="Calibri"/>
          <w:noProof/>
          <w:szCs w:val="24"/>
        </w:rPr>
        <w:t>Haw, F., H. O. Wendler, and G. Deschamps. 1967. Development of Washington State salmon sport fishery through 1964. Washington Department of Fisheries, Research Bulletin 7.</w:t>
      </w:r>
      <w:bookmarkEnd w:id="396"/>
    </w:p>
    <w:p w14:paraId="38E7A8C5" w14:textId="77777777" w:rsidR="00327E20" w:rsidRPr="00327E20" w:rsidRDefault="00327E20" w:rsidP="00327E20">
      <w:pPr>
        <w:spacing w:after="0" w:line="240" w:lineRule="auto"/>
        <w:ind w:left="720" w:hanging="720"/>
        <w:rPr>
          <w:rFonts w:ascii="Calibri" w:hAnsi="Calibri" w:cs="Calibri"/>
          <w:noProof/>
          <w:szCs w:val="24"/>
        </w:rPr>
      </w:pPr>
      <w:bookmarkStart w:id="397" w:name="_ENREF_11"/>
      <w:r w:rsidRPr="00327E20">
        <w:rPr>
          <w:rFonts w:ascii="Calibri" w:hAnsi="Calibri" w:cs="Calibri"/>
          <w:noProof/>
          <w:szCs w:val="24"/>
        </w:rPr>
        <w:t xml:space="preserve">Healey, M. C. and C. Groot. 1987. Marine migration and orientation of ocean-type chinook and sockeye salmon. American Fisheries Society Symposium </w:t>
      </w:r>
      <w:r w:rsidRPr="00327E20">
        <w:rPr>
          <w:rFonts w:ascii="Calibri" w:hAnsi="Calibri" w:cs="Calibri"/>
          <w:b/>
          <w:noProof/>
          <w:szCs w:val="24"/>
        </w:rPr>
        <w:t>1</w:t>
      </w:r>
      <w:r w:rsidRPr="00327E20">
        <w:rPr>
          <w:rFonts w:ascii="Calibri" w:hAnsi="Calibri" w:cs="Calibri"/>
          <w:noProof/>
          <w:szCs w:val="24"/>
        </w:rPr>
        <w:t>:298-312.</w:t>
      </w:r>
      <w:bookmarkEnd w:id="397"/>
    </w:p>
    <w:p w14:paraId="2A4267C8" w14:textId="77777777" w:rsidR="00327E20" w:rsidRPr="00327E20" w:rsidRDefault="00327E20" w:rsidP="00327E20">
      <w:pPr>
        <w:spacing w:after="0" w:line="240" w:lineRule="auto"/>
        <w:ind w:left="720" w:hanging="720"/>
        <w:rPr>
          <w:rFonts w:ascii="Calibri" w:hAnsi="Calibri" w:cs="Calibri"/>
          <w:noProof/>
          <w:szCs w:val="24"/>
        </w:rPr>
      </w:pPr>
      <w:bookmarkStart w:id="398" w:name="_ENREF_12"/>
      <w:r w:rsidRPr="00327E20">
        <w:rPr>
          <w:rFonts w:ascii="Calibri" w:hAnsi="Calibri" w:cs="Calibri"/>
          <w:noProof/>
          <w:szCs w:val="24"/>
        </w:rPr>
        <w:t>Jordan, D. S. and B. W. Evermann. 1896. The Fishes of North and Middle America. Smithsonian Institution, Washington, D. C.</w:t>
      </w:r>
      <w:bookmarkEnd w:id="398"/>
    </w:p>
    <w:p w14:paraId="509431CE" w14:textId="77777777" w:rsidR="00327E20" w:rsidRPr="00327E20" w:rsidRDefault="00327E20" w:rsidP="00327E20">
      <w:pPr>
        <w:spacing w:after="0" w:line="240" w:lineRule="auto"/>
        <w:ind w:left="720" w:hanging="720"/>
        <w:rPr>
          <w:rFonts w:ascii="Calibri" w:hAnsi="Calibri" w:cs="Calibri"/>
          <w:noProof/>
          <w:szCs w:val="24"/>
        </w:rPr>
      </w:pPr>
      <w:bookmarkStart w:id="399" w:name="_ENREF_13"/>
      <w:r w:rsidRPr="00327E20">
        <w:rPr>
          <w:rFonts w:ascii="Calibri" w:hAnsi="Calibri" w:cs="Calibri"/>
          <w:noProof/>
          <w:szCs w:val="24"/>
        </w:rPr>
        <w:t>Kagley, A. N., J. M. Smith, K. L. Fresh, K. E. Frick, and T. P. Quinn. 2017. Residency, partial migration, and late egress of sub-adult Chinook salmon (</w:t>
      </w:r>
      <w:r w:rsidRPr="00327E20">
        <w:rPr>
          <w:rFonts w:ascii="Calibri" w:hAnsi="Calibri" w:cs="Calibri"/>
          <w:i/>
          <w:noProof/>
          <w:szCs w:val="24"/>
        </w:rPr>
        <w:t>Oncorhynchus tshawytscha</w:t>
      </w:r>
      <w:r w:rsidRPr="00327E20">
        <w:rPr>
          <w:rFonts w:ascii="Calibri" w:hAnsi="Calibri" w:cs="Calibri"/>
          <w:noProof/>
          <w:szCs w:val="24"/>
        </w:rPr>
        <w:t>) and comparisons with coho salmon (</w:t>
      </w:r>
      <w:r w:rsidRPr="00327E20">
        <w:rPr>
          <w:rFonts w:ascii="Calibri" w:hAnsi="Calibri" w:cs="Calibri"/>
          <w:i/>
          <w:noProof/>
          <w:szCs w:val="24"/>
        </w:rPr>
        <w:t>O. kisutch</w:t>
      </w:r>
      <w:r w:rsidRPr="00327E20">
        <w:rPr>
          <w:rFonts w:ascii="Calibri" w:hAnsi="Calibri" w:cs="Calibri"/>
          <w:noProof/>
          <w:szCs w:val="24"/>
        </w:rPr>
        <w:t xml:space="preserve">) in Puget Sound, Washington. Fishery Bulletin </w:t>
      </w:r>
      <w:r w:rsidRPr="00327E20">
        <w:rPr>
          <w:rFonts w:ascii="Calibri" w:hAnsi="Calibri" w:cs="Calibri"/>
          <w:b/>
          <w:noProof/>
          <w:szCs w:val="24"/>
        </w:rPr>
        <w:t>115</w:t>
      </w:r>
      <w:r w:rsidRPr="00327E20">
        <w:rPr>
          <w:rFonts w:ascii="Calibri" w:hAnsi="Calibri" w:cs="Calibri"/>
          <w:noProof/>
          <w:szCs w:val="24"/>
        </w:rPr>
        <w:t>:544-555.</w:t>
      </w:r>
      <w:bookmarkEnd w:id="399"/>
    </w:p>
    <w:p w14:paraId="604796FB" w14:textId="77777777" w:rsidR="00327E20" w:rsidRPr="00327E20" w:rsidRDefault="00327E20" w:rsidP="00327E20">
      <w:pPr>
        <w:spacing w:after="0" w:line="240" w:lineRule="auto"/>
        <w:ind w:left="720" w:hanging="720"/>
        <w:rPr>
          <w:rFonts w:ascii="Calibri" w:hAnsi="Calibri" w:cs="Calibri"/>
          <w:noProof/>
          <w:szCs w:val="24"/>
        </w:rPr>
      </w:pPr>
      <w:bookmarkStart w:id="400" w:name="_ENREF_14"/>
      <w:r w:rsidRPr="00327E20">
        <w:rPr>
          <w:rFonts w:ascii="Calibri" w:hAnsi="Calibri" w:cs="Calibri"/>
          <w:noProof/>
          <w:szCs w:val="24"/>
        </w:rPr>
        <w:t xml:space="preserve">Lewis, B., W. S. Grant, R. E. Brenner, and T. Hamazaki. 2015. Changes in size and age of Chinook salmon </w:t>
      </w:r>
      <w:r w:rsidRPr="00327E20">
        <w:rPr>
          <w:rFonts w:ascii="Calibri" w:hAnsi="Calibri" w:cs="Calibri"/>
          <w:i/>
          <w:noProof/>
          <w:szCs w:val="24"/>
        </w:rPr>
        <w:t>Oncorhynchus tshawytscha</w:t>
      </w:r>
      <w:r w:rsidRPr="00327E20">
        <w:rPr>
          <w:rFonts w:ascii="Calibri" w:hAnsi="Calibri" w:cs="Calibri"/>
          <w:noProof/>
          <w:szCs w:val="24"/>
        </w:rPr>
        <w:t xml:space="preserve"> returning to Alaska. PLoS ONE </w:t>
      </w:r>
      <w:r w:rsidRPr="00327E20">
        <w:rPr>
          <w:rFonts w:ascii="Calibri" w:hAnsi="Calibri" w:cs="Calibri"/>
          <w:b/>
          <w:noProof/>
          <w:szCs w:val="24"/>
        </w:rPr>
        <w:t>10</w:t>
      </w:r>
      <w:r w:rsidRPr="00327E20">
        <w:rPr>
          <w:rFonts w:ascii="Calibri" w:hAnsi="Calibri" w:cs="Calibri"/>
          <w:noProof/>
          <w:szCs w:val="24"/>
        </w:rPr>
        <w:t>:e0130184.</w:t>
      </w:r>
      <w:bookmarkEnd w:id="400"/>
    </w:p>
    <w:p w14:paraId="357811A5" w14:textId="77777777" w:rsidR="00327E20" w:rsidRPr="00327E20" w:rsidRDefault="00327E20" w:rsidP="00327E20">
      <w:pPr>
        <w:spacing w:after="0" w:line="240" w:lineRule="auto"/>
        <w:ind w:left="720" w:hanging="720"/>
        <w:rPr>
          <w:rFonts w:ascii="Calibri" w:hAnsi="Calibri" w:cs="Calibri"/>
          <w:noProof/>
          <w:szCs w:val="24"/>
        </w:rPr>
      </w:pPr>
      <w:bookmarkStart w:id="401" w:name="_ENREF_15"/>
      <w:r w:rsidRPr="00327E20">
        <w:rPr>
          <w:rFonts w:ascii="Calibri" w:hAnsi="Calibri" w:cs="Calibri"/>
          <w:noProof/>
          <w:szCs w:val="24"/>
        </w:rPr>
        <w:t xml:space="preserve">Losee, J. P., N. W. Kendall, and A. Dufault. 2019. Changing salmon: an analysis of body mass, abundance, survival, and productivity trends across 45 years in Puget Sound. Fish and Fisheries </w:t>
      </w:r>
      <w:r w:rsidRPr="00327E20">
        <w:rPr>
          <w:rFonts w:ascii="Calibri" w:hAnsi="Calibri" w:cs="Calibri"/>
          <w:b/>
          <w:noProof/>
          <w:szCs w:val="24"/>
        </w:rPr>
        <w:t>20</w:t>
      </w:r>
      <w:r w:rsidRPr="00327E20">
        <w:rPr>
          <w:rFonts w:ascii="Calibri" w:hAnsi="Calibri" w:cs="Calibri"/>
          <w:noProof/>
          <w:szCs w:val="24"/>
        </w:rPr>
        <w:t>:934-951.</w:t>
      </w:r>
      <w:bookmarkEnd w:id="401"/>
    </w:p>
    <w:p w14:paraId="5A49C773" w14:textId="77777777" w:rsidR="00327E20" w:rsidRPr="00327E20" w:rsidRDefault="00327E20" w:rsidP="00327E20">
      <w:pPr>
        <w:spacing w:after="0" w:line="240" w:lineRule="auto"/>
        <w:ind w:left="720" w:hanging="720"/>
        <w:rPr>
          <w:rFonts w:ascii="Calibri" w:hAnsi="Calibri" w:cs="Calibri"/>
          <w:noProof/>
          <w:szCs w:val="24"/>
        </w:rPr>
      </w:pPr>
      <w:bookmarkStart w:id="402" w:name="_ENREF_16"/>
      <w:r w:rsidRPr="00327E20">
        <w:rPr>
          <w:rFonts w:ascii="Calibri" w:hAnsi="Calibri" w:cs="Calibri"/>
          <w:noProof/>
          <w:szCs w:val="24"/>
        </w:rPr>
        <w:t>Oke, K. B., C. J. Cunningham, P. A. H. Westley, M. L. Baskett, S. M. Carlson, J. Clark, A. P. Hendry, V. A. Karatayev, N. W. Kendall, J. Kibele, H. K. Kindsvater, K. M. Kobayashi, B. Lewis, S. Munch, J. D. Reynolds, G. K. Vick, and E. P. Palkovacs. 2020. Recent declines in salmon body size impact ecosystems and fisheries. Nature Communications.</w:t>
      </w:r>
      <w:bookmarkEnd w:id="402"/>
    </w:p>
    <w:p w14:paraId="5B755ED1" w14:textId="77777777" w:rsidR="00327E20" w:rsidRPr="00327E20" w:rsidRDefault="00327E20" w:rsidP="00327E20">
      <w:pPr>
        <w:spacing w:after="0" w:line="240" w:lineRule="auto"/>
        <w:ind w:left="720" w:hanging="720"/>
        <w:rPr>
          <w:rFonts w:ascii="Calibri" w:hAnsi="Calibri" w:cs="Calibri"/>
          <w:noProof/>
          <w:szCs w:val="24"/>
        </w:rPr>
      </w:pPr>
      <w:bookmarkStart w:id="403" w:name="_ENREF_17"/>
      <w:r w:rsidRPr="00327E20">
        <w:rPr>
          <w:rFonts w:ascii="Calibri" w:hAnsi="Calibri" w:cs="Calibri"/>
          <w:noProof/>
          <w:szCs w:val="24"/>
        </w:rPr>
        <w:lastRenderedPageBreak/>
        <w:t xml:space="preserve">Pressey, R. T. 1953. The sport fishery for salmon on Puget Sound. Fisheries Research Papers, Washington Department of Fisheries </w:t>
      </w:r>
      <w:r w:rsidRPr="00327E20">
        <w:rPr>
          <w:rFonts w:ascii="Calibri" w:hAnsi="Calibri" w:cs="Calibri"/>
          <w:b/>
          <w:noProof/>
          <w:szCs w:val="24"/>
        </w:rPr>
        <w:t>1</w:t>
      </w:r>
      <w:r w:rsidRPr="00327E20">
        <w:rPr>
          <w:rFonts w:ascii="Calibri" w:hAnsi="Calibri" w:cs="Calibri"/>
          <w:noProof/>
          <w:szCs w:val="24"/>
        </w:rPr>
        <w:t>:33-48.</w:t>
      </w:r>
      <w:bookmarkEnd w:id="403"/>
    </w:p>
    <w:p w14:paraId="40C3622D" w14:textId="77777777" w:rsidR="00327E20" w:rsidRPr="00327E20" w:rsidRDefault="00327E20" w:rsidP="00327E20">
      <w:pPr>
        <w:spacing w:after="0" w:line="240" w:lineRule="auto"/>
        <w:ind w:left="720" w:hanging="720"/>
        <w:rPr>
          <w:rFonts w:ascii="Calibri" w:hAnsi="Calibri" w:cs="Calibri"/>
          <w:noProof/>
          <w:szCs w:val="24"/>
        </w:rPr>
      </w:pPr>
      <w:bookmarkStart w:id="404" w:name="_ENREF_18"/>
      <w:r w:rsidRPr="00327E20">
        <w:rPr>
          <w:rFonts w:ascii="Calibri" w:hAnsi="Calibri" w:cs="Calibri"/>
          <w:noProof/>
          <w:szCs w:val="24"/>
        </w:rPr>
        <w:t>Pyper, B. J. and R. M. Peterman. 1999. Relationship among adult body length, abundance, and ocean temperature for British Columbia and Alaska sockeye salmon (</w:t>
      </w:r>
      <w:r w:rsidRPr="00327E20">
        <w:rPr>
          <w:rFonts w:ascii="Calibri" w:hAnsi="Calibri" w:cs="Calibri"/>
          <w:i/>
          <w:noProof/>
          <w:szCs w:val="24"/>
        </w:rPr>
        <w:t>Oncorhynchus nerka</w:t>
      </w:r>
      <w:r w:rsidRPr="00327E20">
        <w:rPr>
          <w:rFonts w:ascii="Calibri" w:hAnsi="Calibri" w:cs="Calibri"/>
          <w:noProof/>
          <w:szCs w:val="24"/>
        </w:rPr>
        <w:t xml:space="preserve">), 1967-1997. Canadian Journal of Fisheries and Aquatic Sciences </w:t>
      </w:r>
      <w:r w:rsidRPr="00327E20">
        <w:rPr>
          <w:rFonts w:ascii="Calibri" w:hAnsi="Calibri" w:cs="Calibri"/>
          <w:b/>
          <w:noProof/>
          <w:szCs w:val="24"/>
        </w:rPr>
        <w:t>56</w:t>
      </w:r>
      <w:r w:rsidRPr="00327E20">
        <w:rPr>
          <w:rFonts w:ascii="Calibri" w:hAnsi="Calibri" w:cs="Calibri"/>
          <w:noProof/>
          <w:szCs w:val="24"/>
        </w:rPr>
        <w:t>:1716-1720.</w:t>
      </w:r>
      <w:bookmarkEnd w:id="404"/>
    </w:p>
    <w:p w14:paraId="229A218E" w14:textId="77777777" w:rsidR="00327E20" w:rsidRPr="00327E20" w:rsidRDefault="00327E20" w:rsidP="00327E20">
      <w:pPr>
        <w:spacing w:after="0" w:line="240" w:lineRule="auto"/>
        <w:ind w:left="720" w:hanging="720"/>
        <w:rPr>
          <w:rFonts w:ascii="Calibri" w:hAnsi="Calibri" w:cs="Calibri"/>
          <w:noProof/>
          <w:szCs w:val="24"/>
        </w:rPr>
      </w:pPr>
      <w:bookmarkStart w:id="405" w:name="_ENREF_19"/>
      <w:r w:rsidRPr="00327E20">
        <w:rPr>
          <w:rFonts w:ascii="Calibri" w:hAnsi="Calibri" w:cs="Calibri"/>
          <w:noProof/>
          <w:szCs w:val="24"/>
        </w:rPr>
        <w:t>Quinn, T. P. 2018. The Behavior and Ecology of Pacific Salmon and Trout, second edition. University of Washington Press, Seattle.</w:t>
      </w:r>
      <w:bookmarkEnd w:id="405"/>
    </w:p>
    <w:p w14:paraId="0E0609D3" w14:textId="77777777" w:rsidR="00327E20" w:rsidRPr="00327E20" w:rsidRDefault="00327E20" w:rsidP="00327E20">
      <w:pPr>
        <w:spacing w:after="0" w:line="240" w:lineRule="auto"/>
        <w:ind w:left="720" w:hanging="720"/>
        <w:rPr>
          <w:rFonts w:ascii="Calibri" w:hAnsi="Calibri" w:cs="Calibri"/>
          <w:noProof/>
          <w:szCs w:val="24"/>
        </w:rPr>
      </w:pPr>
      <w:bookmarkStart w:id="406" w:name="_ENREF_20"/>
      <w:r w:rsidRPr="00327E20">
        <w:rPr>
          <w:rFonts w:ascii="Calibri" w:hAnsi="Calibri" w:cs="Calibri"/>
          <w:noProof/>
          <w:szCs w:val="24"/>
        </w:rPr>
        <w:t xml:space="preserve">Quinn, T. P. 2021. Differential migration in Pacific salmon and trout: Patterns and hypotheses. Animal Migration </w:t>
      </w:r>
      <w:r w:rsidRPr="00327E20">
        <w:rPr>
          <w:rFonts w:ascii="Calibri" w:hAnsi="Calibri" w:cs="Calibri"/>
          <w:b/>
          <w:noProof/>
          <w:szCs w:val="24"/>
        </w:rPr>
        <w:t>8</w:t>
      </w:r>
      <w:r w:rsidRPr="00327E20">
        <w:rPr>
          <w:rFonts w:ascii="Calibri" w:hAnsi="Calibri" w:cs="Calibri"/>
          <w:noProof/>
          <w:szCs w:val="24"/>
        </w:rPr>
        <w:t>:1-18.</w:t>
      </w:r>
      <w:bookmarkEnd w:id="406"/>
    </w:p>
    <w:p w14:paraId="18B390D6" w14:textId="77777777" w:rsidR="00327E20" w:rsidRPr="00327E20" w:rsidRDefault="00327E20" w:rsidP="00327E20">
      <w:pPr>
        <w:spacing w:after="0" w:line="240" w:lineRule="auto"/>
        <w:ind w:left="720" w:hanging="720"/>
        <w:rPr>
          <w:rFonts w:ascii="Calibri" w:hAnsi="Calibri" w:cs="Calibri"/>
          <w:noProof/>
          <w:szCs w:val="24"/>
        </w:rPr>
      </w:pPr>
      <w:bookmarkStart w:id="407" w:name="_ENREF_21"/>
      <w:r w:rsidRPr="00327E20">
        <w:rPr>
          <w:rFonts w:ascii="Calibri" w:hAnsi="Calibri" w:cs="Calibri"/>
          <w:noProof/>
          <w:szCs w:val="24"/>
        </w:rPr>
        <w:t xml:space="preserve">Quinn, T. P., P. McGinnity, and T. F. Cross. 2006. Long-term declines in body size and shifts in run timing of Atlantic salmon in Ireland. Journal of Fish Biology </w:t>
      </w:r>
      <w:r w:rsidRPr="00327E20">
        <w:rPr>
          <w:rFonts w:ascii="Calibri" w:hAnsi="Calibri" w:cs="Calibri"/>
          <w:b/>
          <w:noProof/>
          <w:szCs w:val="24"/>
        </w:rPr>
        <w:t>68</w:t>
      </w:r>
      <w:r w:rsidRPr="00327E20">
        <w:rPr>
          <w:rFonts w:ascii="Calibri" w:hAnsi="Calibri" w:cs="Calibri"/>
          <w:noProof/>
          <w:szCs w:val="24"/>
        </w:rPr>
        <w:t>:1713-1730.</w:t>
      </w:r>
      <w:bookmarkEnd w:id="407"/>
    </w:p>
    <w:p w14:paraId="3BC82986" w14:textId="77777777" w:rsidR="00327E20" w:rsidRPr="00327E20" w:rsidRDefault="00327E20" w:rsidP="00327E20">
      <w:pPr>
        <w:spacing w:after="0" w:line="240" w:lineRule="auto"/>
        <w:ind w:left="720" w:hanging="720"/>
        <w:rPr>
          <w:rFonts w:ascii="Calibri" w:hAnsi="Calibri" w:cs="Calibri"/>
          <w:noProof/>
          <w:szCs w:val="24"/>
        </w:rPr>
      </w:pPr>
      <w:bookmarkStart w:id="408" w:name="_ENREF_22"/>
      <w:r w:rsidRPr="00327E20">
        <w:rPr>
          <w:rFonts w:ascii="Calibri" w:hAnsi="Calibri" w:cs="Calibri"/>
          <w:noProof/>
          <w:szCs w:val="24"/>
        </w:rPr>
        <w:t xml:space="preserve">Richards, R. A. and P. J. Rago. 1999. A case history of effective fishery management: Chesapeake Bay striped bass. North American Journal of Fisheries Management </w:t>
      </w:r>
      <w:r w:rsidRPr="00327E20">
        <w:rPr>
          <w:rFonts w:ascii="Calibri" w:hAnsi="Calibri" w:cs="Calibri"/>
          <w:b/>
          <w:noProof/>
          <w:szCs w:val="24"/>
        </w:rPr>
        <w:t>19</w:t>
      </w:r>
      <w:r w:rsidRPr="00327E20">
        <w:rPr>
          <w:rFonts w:ascii="Calibri" w:hAnsi="Calibri" w:cs="Calibri"/>
          <w:noProof/>
          <w:szCs w:val="24"/>
        </w:rPr>
        <w:t>:356-375.</w:t>
      </w:r>
      <w:bookmarkEnd w:id="408"/>
    </w:p>
    <w:p w14:paraId="08EDD3F9" w14:textId="77777777" w:rsidR="00327E20" w:rsidRPr="00327E20" w:rsidRDefault="00327E20" w:rsidP="00327E20">
      <w:pPr>
        <w:spacing w:after="0" w:line="240" w:lineRule="auto"/>
        <w:ind w:left="720" w:hanging="720"/>
        <w:rPr>
          <w:rFonts w:ascii="Calibri" w:hAnsi="Calibri" w:cs="Calibri"/>
          <w:noProof/>
          <w:szCs w:val="24"/>
        </w:rPr>
      </w:pPr>
      <w:bookmarkStart w:id="409" w:name="_ENREF_23"/>
      <w:r w:rsidRPr="00327E20">
        <w:rPr>
          <w:rFonts w:ascii="Calibri" w:hAnsi="Calibri" w:cs="Calibri"/>
          <w:noProof/>
          <w:szCs w:val="24"/>
        </w:rPr>
        <w:t>Ricker, W. E. 1980. Causes of the decrease in age and size of chinook salmon (</w:t>
      </w:r>
      <w:r w:rsidRPr="00327E20">
        <w:rPr>
          <w:rFonts w:ascii="Calibri" w:hAnsi="Calibri" w:cs="Calibri"/>
          <w:i/>
          <w:noProof/>
          <w:szCs w:val="24"/>
        </w:rPr>
        <w:t>Oncorhynchus tshawytscha</w:t>
      </w:r>
      <w:r w:rsidRPr="00327E20">
        <w:rPr>
          <w:rFonts w:ascii="Calibri" w:hAnsi="Calibri" w:cs="Calibri"/>
          <w:noProof/>
          <w:szCs w:val="24"/>
        </w:rPr>
        <w:t xml:space="preserve">). Canadian Technical Report of Fisheries and Aquatic Sciences </w:t>
      </w:r>
      <w:r w:rsidRPr="00327E20">
        <w:rPr>
          <w:rFonts w:ascii="Calibri" w:hAnsi="Calibri" w:cs="Calibri"/>
          <w:b/>
          <w:noProof/>
          <w:szCs w:val="24"/>
        </w:rPr>
        <w:t>944</w:t>
      </w:r>
      <w:r w:rsidRPr="00327E20">
        <w:rPr>
          <w:rFonts w:ascii="Calibri" w:hAnsi="Calibri" w:cs="Calibri"/>
          <w:noProof/>
          <w:szCs w:val="24"/>
        </w:rPr>
        <w:t>:1-25.</w:t>
      </w:r>
      <w:bookmarkEnd w:id="409"/>
    </w:p>
    <w:p w14:paraId="26E9A637" w14:textId="77777777" w:rsidR="00327E20" w:rsidRPr="00327E20" w:rsidRDefault="00327E20" w:rsidP="00327E20">
      <w:pPr>
        <w:spacing w:after="0" w:line="240" w:lineRule="auto"/>
        <w:ind w:left="720" w:hanging="720"/>
        <w:rPr>
          <w:rFonts w:ascii="Calibri" w:hAnsi="Calibri" w:cs="Calibri"/>
          <w:noProof/>
          <w:szCs w:val="24"/>
        </w:rPr>
      </w:pPr>
      <w:bookmarkStart w:id="410" w:name="_ENREF_24"/>
      <w:r w:rsidRPr="00327E20">
        <w:rPr>
          <w:rFonts w:ascii="Calibri" w:hAnsi="Calibri" w:cs="Calibri"/>
          <w:noProof/>
          <w:szCs w:val="24"/>
        </w:rPr>
        <w:t xml:space="preserve">Ricker, W. E. 1981. Changes in the average size and average age of Pacific salmon. Canadian Journal of Fisheries and Aquatic Sciences </w:t>
      </w:r>
      <w:r w:rsidRPr="00327E20">
        <w:rPr>
          <w:rFonts w:ascii="Calibri" w:hAnsi="Calibri" w:cs="Calibri"/>
          <w:b/>
          <w:noProof/>
          <w:szCs w:val="24"/>
        </w:rPr>
        <w:t>38</w:t>
      </w:r>
      <w:r w:rsidRPr="00327E20">
        <w:rPr>
          <w:rFonts w:ascii="Calibri" w:hAnsi="Calibri" w:cs="Calibri"/>
          <w:noProof/>
          <w:szCs w:val="24"/>
        </w:rPr>
        <w:t>:1636-1656.</w:t>
      </w:r>
      <w:bookmarkEnd w:id="410"/>
    </w:p>
    <w:p w14:paraId="6C9A4CA4" w14:textId="77777777" w:rsidR="00327E20" w:rsidRPr="00327E20" w:rsidRDefault="00327E20" w:rsidP="00327E20">
      <w:pPr>
        <w:spacing w:after="0" w:line="240" w:lineRule="auto"/>
        <w:ind w:left="720" w:hanging="720"/>
        <w:rPr>
          <w:rFonts w:ascii="Calibri" w:hAnsi="Calibri" w:cs="Calibri"/>
          <w:noProof/>
          <w:szCs w:val="24"/>
        </w:rPr>
      </w:pPr>
      <w:bookmarkStart w:id="411" w:name="_ENREF_25"/>
      <w:r w:rsidRPr="00327E20">
        <w:rPr>
          <w:rFonts w:ascii="Calibri" w:hAnsi="Calibri" w:cs="Calibri"/>
          <w:noProof/>
          <w:szCs w:val="24"/>
        </w:rPr>
        <w:t xml:space="preserve">Ricker, W. E. 1995. Trends in the average size of Pacific salmon in Canadian catches. Canadian Special Publication of Fisheries and Aquatic Sciences </w:t>
      </w:r>
      <w:r w:rsidRPr="00327E20">
        <w:rPr>
          <w:rFonts w:ascii="Calibri" w:hAnsi="Calibri" w:cs="Calibri"/>
          <w:b/>
          <w:noProof/>
          <w:szCs w:val="24"/>
        </w:rPr>
        <w:t>121</w:t>
      </w:r>
      <w:r w:rsidRPr="00327E20">
        <w:rPr>
          <w:rFonts w:ascii="Calibri" w:hAnsi="Calibri" w:cs="Calibri"/>
          <w:noProof/>
          <w:szCs w:val="24"/>
        </w:rPr>
        <w:t>:593-602.</w:t>
      </w:r>
      <w:bookmarkEnd w:id="411"/>
    </w:p>
    <w:p w14:paraId="767B2669" w14:textId="77777777" w:rsidR="00327E20" w:rsidRPr="00327E20" w:rsidRDefault="00327E20" w:rsidP="00327E20">
      <w:pPr>
        <w:spacing w:after="0" w:line="240" w:lineRule="auto"/>
        <w:ind w:left="720" w:hanging="720"/>
        <w:rPr>
          <w:rFonts w:ascii="Calibri" w:hAnsi="Calibri" w:cs="Calibri"/>
          <w:noProof/>
          <w:szCs w:val="24"/>
        </w:rPr>
      </w:pPr>
      <w:bookmarkStart w:id="412" w:name="_ENREF_26"/>
      <w:r w:rsidRPr="00327E20">
        <w:rPr>
          <w:rFonts w:ascii="Calibri" w:hAnsi="Calibri" w:cs="Calibri"/>
          <w:noProof/>
          <w:szCs w:val="24"/>
        </w:rPr>
        <w:t xml:space="preserve">Riddell, B. R., R. D. Brodeur, A. V. Bugaev, P. Moran, J. M. Murphy, J. A. Orsi, M. Trudel, L. A. Weitkamp, B. K. Wells, and A. C. Wertheimer. 2018. Ocean ecology of Chinook Salmon. Pages 555-696 </w:t>
      </w:r>
      <w:r w:rsidRPr="00327E20">
        <w:rPr>
          <w:rFonts w:ascii="Calibri" w:hAnsi="Calibri" w:cs="Calibri"/>
          <w:i/>
          <w:noProof/>
          <w:szCs w:val="24"/>
        </w:rPr>
        <w:t>in</w:t>
      </w:r>
      <w:r w:rsidRPr="00327E20">
        <w:rPr>
          <w:rFonts w:ascii="Calibri" w:hAnsi="Calibri" w:cs="Calibri"/>
          <w:noProof/>
          <w:szCs w:val="24"/>
        </w:rPr>
        <w:t xml:space="preserve"> R. J. Beamish, editor. The Ocean Ecology of Pacific Salmon and Trout. American Fisheries Society, Bethesda.</w:t>
      </w:r>
      <w:bookmarkEnd w:id="412"/>
    </w:p>
    <w:p w14:paraId="6D7D8DA4" w14:textId="77777777" w:rsidR="00327E20" w:rsidRPr="00327E20" w:rsidRDefault="00327E20" w:rsidP="00327E20">
      <w:pPr>
        <w:spacing w:after="0" w:line="240" w:lineRule="auto"/>
        <w:ind w:left="720" w:hanging="720"/>
        <w:rPr>
          <w:rFonts w:ascii="Calibri" w:hAnsi="Calibri" w:cs="Calibri"/>
          <w:noProof/>
          <w:szCs w:val="24"/>
        </w:rPr>
      </w:pPr>
      <w:bookmarkStart w:id="413" w:name="_ENREF_27"/>
      <w:r w:rsidRPr="00327E20">
        <w:rPr>
          <w:rFonts w:ascii="Calibri" w:hAnsi="Calibri" w:cs="Calibri"/>
          <w:noProof/>
          <w:szCs w:val="24"/>
        </w:rPr>
        <w:t>Shearer, W. M. 1990. The Atlantic salmon (</w:t>
      </w:r>
      <w:r w:rsidRPr="00327E20">
        <w:rPr>
          <w:rFonts w:ascii="Calibri" w:hAnsi="Calibri" w:cs="Calibri"/>
          <w:i/>
          <w:noProof/>
          <w:szCs w:val="24"/>
        </w:rPr>
        <w:t>Salmo salar</w:t>
      </w:r>
      <w:r w:rsidRPr="00327E20">
        <w:rPr>
          <w:rFonts w:ascii="Calibri" w:hAnsi="Calibri" w:cs="Calibri"/>
          <w:noProof/>
          <w:szCs w:val="24"/>
        </w:rPr>
        <w:t xml:space="preserve"> L.) of the North Esk with particular reference to the relationship between river and sea age and time of return to home waters. Fisheries Research </w:t>
      </w:r>
      <w:r w:rsidRPr="00327E20">
        <w:rPr>
          <w:rFonts w:ascii="Calibri" w:hAnsi="Calibri" w:cs="Calibri"/>
          <w:b/>
          <w:noProof/>
          <w:szCs w:val="24"/>
        </w:rPr>
        <w:t>10</w:t>
      </w:r>
      <w:r w:rsidRPr="00327E20">
        <w:rPr>
          <w:rFonts w:ascii="Calibri" w:hAnsi="Calibri" w:cs="Calibri"/>
          <w:noProof/>
          <w:szCs w:val="24"/>
        </w:rPr>
        <w:t>:93-123.</w:t>
      </w:r>
      <w:bookmarkEnd w:id="413"/>
    </w:p>
    <w:p w14:paraId="04AFC464" w14:textId="77777777" w:rsidR="00327E20" w:rsidRPr="00327E20" w:rsidRDefault="00327E20" w:rsidP="00327E20">
      <w:pPr>
        <w:spacing w:after="0" w:line="240" w:lineRule="auto"/>
        <w:ind w:left="720" w:hanging="720"/>
        <w:rPr>
          <w:rFonts w:ascii="Calibri" w:hAnsi="Calibri" w:cs="Calibri"/>
          <w:noProof/>
          <w:szCs w:val="24"/>
        </w:rPr>
      </w:pPr>
      <w:bookmarkStart w:id="414" w:name="_ENREF_28"/>
      <w:r w:rsidRPr="00327E20">
        <w:rPr>
          <w:rFonts w:ascii="Calibri" w:hAnsi="Calibri" w:cs="Calibri"/>
          <w:noProof/>
          <w:szCs w:val="24"/>
        </w:rPr>
        <w:t xml:space="preserve">Shelton, A. O. S., W H, E. J. Ward, B. E. Feist, and B. Burke. 2019. Using hierarchical models to estimate stock-specific and seasonal variation in ocean distribution, survivorship, and aggregate abundance of fall run Chinook salmon. Canadian Journal of Fisheries and Aquatic Sciences </w:t>
      </w:r>
      <w:r w:rsidRPr="00327E20">
        <w:rPr>
          <w:rFonts w:ascii="Calibri" w:hAnsi="Calibri" w:cs="Calibri"/>
          <w:b/>
          <w:noProof/>
          <w:szCs w:val="24"/>
        </w:rPr>
        <w:t>76</w:t>
      </w:r>
      <w:r w:rsidRPr="00327E20">
        <w:rPr>
          <w:rFonts w:ascii="Calibri" w:hAnsi="Calibri" w:cs="Calibri"/>
          <w:noProof/>
          <w:szCs w:val="24"/>
        </w:rPr>
        <w:t>:95-108.</w:t>
      </w:r>
      <w:bookmarkEnd w:id="414"/>
    </w:p>
    <w:p w14:paraId="660DF4E3" w14:textId="77777777" w:rsidR="00327E20" w:rsidRPr="00327E20" w:rsidRDefault="00327E20" w:rsidP="00327E20">
      <w:pPr>
        <w:spacing w:after="0" w:line="240" w:lineRule="auto"/>
        <w:ind w:left="720" w:hanging="720"/>
        <w:rPr>
          <w:rFonts w:ascii="Calibri" w:hAnsi="Calibri" w:cs="Calibri"/>
          <w:noProof/>
          <w:szCs w:val="24"/>
        </w:rPr>
      </w:pPr>
      <w:bookmarkStart w:id="415" w:name="_ENREF_29"/>
      <w:r w:rsidRPr="00327E20">
        <w:rPr>
          <w:rFonts w:ascii="Calibri" w:hAnsi="Calibri" w:cs="Calibri"/>
          <w:noProof/>
          <w:szCs w:val="24"/>
        </w:rPr>
        <w:t xml:space="preserve">Summers, D. W. 1995. Long-term changes in the sea-age at maturity and seasonal time of return of salmon, </w:t>
      </w:r>
      <w:r w:rsidRPr="00327E20">
        <w:rPr>
          <w:rFonts w:ascii="Calibri" w:hAnsi="Calibri" w:cs="Calibri"/>
          <w:i/>
          <w:noProof/>
          <w:szCs w:val="24"/>
        </w:rPr>
        <w:t>Salmo salar</w:t>
      </w:r>
      <w:r w:rsidRPr="00327E20">
        <w:rPr>
          <w:rFonts w:ascii="Calibri" w:hAnsi="Calibri" w:cs="Calibri"/>
          <w:noProof/>
          <w:szCs w:val="24"/>
        </w:rPr>
        <w:t xml:space="preserve"> L., to Scottish rivers. Fisheries Management and Ecology </w:t>
      </w:r>
      <w:r w:rsidRPr="00327E20">
        <w:rPr>
          <w:rFonts w:ascii="Calibri" w:hAnsi="Calibri" w:cs="Calibri"/>
          <w:b/>
          <w:noProof/>
          <w:szCs w:val="24"/>
        </w:rPr>
        <w:t>2</w:t>
      </w:r>
      <w:r w:rsidRPr="00327E20">
        <w:rPr>
          <w:rFonts w:ascii="Calibri" w:hAnsi="Calibri" w:cs="Calibri"/>
          <w:noProof/>
          <w:szCs w:val="24"/>
        </w:rPr>
        <w:t>:147-155.</w:t>
      </w:r>
      <w:bookmarkEnd w:id="415"/>
    </w:p>
    <w:p w14:paraId="40788A06" w14:textId="77777777" w:rsidR="00327E20" w:rsidRPr="00327E20" w:rsidRDefault="00327E20" w:rsidP="00327E20">
      <w:pPr>
        <w:spacing w:after="0" w:line="240" w:lineRule="auto"/>
        <w:ind w:left="720" w:hanging="720"/>
        <w:rPr>
          <w:rFonts w:ascii="Calibri" w:hAnsi="Calibri" w:cs="Calibri"/>
          <w:noProof/>
          <w:szCs w:val="24"/>
        </w:rPr>
      </w:pPr>
      <w:bookmarkStart w:id="416" w:name="_ENREF_30"/>
      <w:r w:rsidRPr="00327E20">
        <w:rPr>
          <w:rFonts w:ascii="Calibri" w:hAnsi="Calibri" w:cs="Calibri"/>
          <w:noProof/>
          <w:szCs w:val="24"/>
        </w:rPr>
        <w:t xml:space="preserve">Swain, D. P., A. F. Sinclair, and J. M. Hanson. 2007. Evolutionary response to size-selective mortality in an exploited fish population. Proceedings of the Royal Society B </w:t>
      </w:r>
      <w:r w:rsidRPr="00327E20">
        <w:rPr>
          <w:rFonts w:ascii="Calibri" w:hAnsi="Calibri" w:cs="Calibri"/>
          <w:b/>
          <w:noProof/>
          <w:szCs w:val="24"/>
        </w:rPr>
        <w:t>274</w:t>
      </w:r>
      <w:r w:rsidRPr="00327E20">
        <w:rPr>
          <w:rFonts w:ascii="Calibri" w:hAnsi="Calibri" w:cs="Calibri"/>
          <w:noProof/>
          <w:szCs w:val="24"/>
        </w:rPr>
        <w:t>:1015-1022.</w:t>
      </w:r>
      <w:bookmarkEnd w:id="416"/>
    </w:p>
    <w:p w14:paraId="6B53CEAF" w14:textId="77777777" w:rsidR="00327E20" w:rsidRPr="00327E20" w:rsidRDefault="00327E20" w:rsidP="00327E20">
      <w:pPr>
        <w:spacing w:after="0" w:line="240" w:lineRule="auto"/>
        <w:ind w:left="720" w:hanging="720"/>
        <w:rPr>
          <w:rFonts w:ascii="Calibri" w:hAnsi="Calibri" w:cs="Calibri"/>
          <w:noProof/>
          <w:szCs w:val="24"/>
        </w:rPr>
      </w:pPr>
      <w:bookmarkStart w:id="417" w:name="_ENREF_31"/>
      <w:r w:rsidRPr="00327E20">
        <w:rPr>
          <w:rFonts w:ascii="Calibri" w:hAnsi="Calibri" w:cs="Calibri"/>
          <w:noProof/>
          <w:szCs w:val="24"/>
        </w:rPr>
        <w:t xml:space="preserve">Valiente, A. G., F. Juanes, and E. Garcia-Vazquez. 2011. Increasing regional temperatures associated with delays in Atlantic salmon sea-run timing at the southern edge of the European distribution. Transactions of the American Fisheries Society </w:t>
      </w:r>
      <w:r w:rsidRPr="00327E20">
        <w:rPr>
          <w:rFonts w:ascii="Calibri" w:hAnsi="Calibri" w:cs="Calibri"/>
          <w:b/>
          <w:noProof/>
          <w:szCs w:val="24"/>
        </w:rPr>
        <w:t>140</w:t>
      </w:r>
      <w:r w:rsidRPr="00327E20">
        <w:rPr>
          <w:rFonts w:ascii="Calibri" w:hAnsi="Calibri" w:cs="Calibri"/>
          <w:noProof/>
          <w:szCs w:val="24"/>
        </w:rPr>
        <w:t>:367–373.</w:t>
      </w:r>
      <w:bookmarkEnd w:id="417"/>
    </w:p>
    <w:p w14:paraId="092D0CDC" w14:textId="77777777" w:rsidR="00327E20" w:rsidRPr="00327E20" w:rsidRDefault="00327E20" w:rsidP="00327E20">
      <w:pPr>
        <w:spacing w:after="0" w:line="240" w:lineRule="auto"/>
        <w:ind w:left="720" w:hanging="720"/>
        <w:rPr>
          <w:rFonts w:ascii="Calibri" w:hAnsi="Calibri" w:cs="Calibri"/>
          <w:noProof/>
          <w:szCs w:val="24"/>
        </w:rPr>
      </w:pPr>
      <w:bookmarkStart w:id="418" w:name="_ENREF_32"/>
      <w:r w:rsidRPr="00327E20">
        <w:rPr>
          <w:rFonts w:ascii="Calibri" w:hAnsi="Calibri" w:cs="Calibri"/>
          <w:noProof/>
          <w:szCs w:val="24"/>
        </w:rPr>
        <w:t xml:space="preserve">Weitkamp, L. 2012. Marine distributions of coho and Chinook salmon inferred from coded wire tag recoveries. American Fisheries Society Symposium </w:t>
      </w:r>
      <w:r w:rsidRPr="00327E20">
        <w:rPr>
          <w:rFonts w:ascii="Calibri" w:hAnsi="Calibri" w:cs="Calibri"/>
          <w:b/>
          <w:noProof/>
          <w:szCs w:val="24"/>
        </w:rPr>
        <w:t>76</w:t>
      </w:r>
      <w:r w:rsidRPr="00327E20">
        <w:rPr>
          <w:rFonts w:ascii="Calibri" w:hAnsi="Calibri" w:cs="Calibri"/>
          <w:noProof/>
          <w:szCs w:val="24"/>
        </w:rPr>
        <w:t>:191-214.</w:t>
      </w:r>
      <w:bookmarkEnd w:id="418"/>
    </w:p>
    <w:p w14:paraId="2052FC03" w14:textId="77777777" w:rsidR="00327E20" w:rsidRPr="00327E20" w:rsidRDefault="00327E20" w:rsidP="00327E20">
      <w:pPr>
        <w:spacing w:line="240" w:lineRule="auto"/>
        <w:ind w:left="720" w:hanging="720"/>
        <w:rPr>
          <w:rFonts w:ascii="Calibri" w:hAnsi="Calibri" w:cs="Calibri"/>
          <w:noProof/>
          <w:szCs w:val="24"/>
        </w:rPr>
      </w:pPr>
      <w:bookmarkStart w:id="419" w:name="_ENREF_33"/>
      <w:r w:rsidRPr="00327E20">
        <w:rPr>
          <w:rFonts w:ascii="Calibri" w:hAnsi="Calibri" w:cs="Calibri"/>
          <w:noProof/>
          <w:szCs w:val="24"/>
        </w:rPr>
        <w:t xml:space="preserve">Weitkamp, L. A. 2009. Marine distributions of Chinook salmon from the west coast of North America determined by coded wire tag recoveries. Transactions of the American Fisheries Society </w:t>
      </w:r>
      <w:r w:rsidRPr="00327E20">
        <w:rPr>
          <w:rFonts w:ascii="Calibri" w:hAnsi="Calibri" w:cs="Calibri"/>
          <w:b/>
          <w:noProof/>
          <w:szCs w:val="24"/>
        </w:rPr>
        <w:t>139</w:t>
      </w:r>
      <w:r w:rsidRPr="00327E20">
        <w:rPr>
          <w:rFonts w:ascii="Calibri" w:hAnsi="Calibri" w:cs="Calibri"/>
          <w:noProof/>
          <w:szCs w:val="24"/>
        </w:rPr>
        <w:t>:147-170.</w:t>
      </w:r>
      <w:bookmarkEnd w:id="419"/>
    </w:p>
    <w:p w14:paraId="2A9AB963" w14:textId="77777777" w:rsidR="00327E20" w:rsidRDefault="00327E20" w:rsidP="00327E20">
      <w:pPr>
        <w:spacing w:line="240" w:lineRule="auto"/>
        <w:rPr>
          <w:rFonts w:ascii="Calibri" w:hAnsi="Calibri" w:cs="Calibri"/>
          <w:noProof/>
          <w:szCs w:val="24"/>
        </w:rPr>
      </w:pPr>
    </w:p>
    <w:p w14:paraId="0CC6CA95" w14:textId="77777777" w:rsidR="00F06CA9" w:rsidRPr="00E10DA2" w:rsidRDefault="00B77F1B" w:rsidP="00175A04">
      <w:pPr>
        <w:spacing w:after="0" w:line="480" w:lineRule="auto"/>
        <w:ind w:left="720" w:hanging="720"/>
        <w:rPr>
          <w:rFonts w:cstheme="minorHAnsi"/>
          <w:sz w:val="24"/>
          <w:szCs w:val="24"/>
        </w:rPr>
      </w:pPr>
      <w:r w:rsidRPr="00E10DA2">
        <w:rPr>
          <w:rFonts w:cstheme="minorHAnsi"/>
          <w:sz w:val="24"/>
          <w:szCs w:val="24"/>
        </w:rPr>
        <w:fldChar w:fldCharType="end"/>
      </w:r>
    </w:p>
    <w:sectPr w:rsidR="00F06CA9" w:rsidRPr="00E10DA2">
      <w:headerReference w:type="default" r:id="rId1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Mark Scheuerell" w:date="2021-06-28T10:37:00Z" w:initials="MDS">
    <w:p w14:paraId="406CB96E" w14:textId="395A733A" w:rsidR="00805CAC" w:rsidRDefault="00805CAC">
      <w:pPr>
        <w:pStyle w:val="CommentText"/>
      </w:pPr>
      <w:r>
        <w:rPr>
          <w:rStyle w:val="CommentReference"/>
        </w:rPr>
        <w:annotationRef/>
      </w:r>
      <w:r>
        <w:t>This is a requirement from USGS for the review process only. We can remove the text after acceptance.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06CB9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8424D2" w16cex:dateUtc="2021-06-28T17:3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6CB96E" w16cid:durableId="248424D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EE54E58" w14:textId="77777777" w:rsidR="001C08FC" w:rsidRDefault="001C08FC" w:rsidP="00456F98">
      <w:pPr>
        <w:spacing w:after="0" w:line="240" w:lineRule="auto"/>
      </w:pPr>
      <w:r>
        <w:separator/>
      </w:r>
    </w:p>
  </w:endnote>
  <w:endnote w:type="continuationSeparator" w:id="0">
    <w:p w14:paraId="0A9273AF" w14:textId="77777777" w:rsidR="001C08FC" w:rsidRDefault="001C08FC" w:rsidP="00456F9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CBA8F2A" w14:textId="77777777" w:rsidR="001C08FC" w:rsidRDefault="001C08FC" w:rsidP="00456F98">
      <w:pPr>
        <w:spacing w:after="0" w:line="240" w:lineRule="auto"/>
      </w:pPr>
      <w:r>
        <w:separator/>
      </w:r>
    </w:p>
  </w:footnote>
  <w:footnote w:type="continuationSeparator" w:id="0">
    <w:p w14:paraId="17E8B6DB" w14:textId="77777777" w:rsidR="001C08FC" w:rsidRDefault="001C08FC" w:rsidP="00456F9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02603681"/>
      <w:docPartObj>
        <w:docPartGallery w:val="Page Numbers (Top of Page)"/>
        <w:docPartUnique/>
      </w:docPartObj>
    </w:sdtPr>
    <w:sdtEndPr>
      <w:rPr>
        <w:noProof/>
      </w:rPr>
    </w:sdtEndPr>
    <w:sdtContent>
      <w:p w14:paraId="4102D667" w14:textId="77777777" w:rsidR="003F6157" w:rsidRDefault="003F6157">
        <w:pPr>
          <w:pStyle w:val="Header"/>
          <w:jc w:val="right"/>
        </w:pPr>
        <w:r>
          <w:fldChar w:fldCharType="begin"/>
        </w:r>
        <w:r>
          <w:instrText xml:space="preserve"> PAGE   \* MERGEFORMAT </w:instrText>
        </w:r>
        <w:r>
          <w:fldChar w:fldCharType="separate"/>
        </w:r>
        <w:r w:rsidR="00B5333F">
          <w:rPr>
            <w:noProof/>
          </w:rPr>
          <w:t>17</w:t>
        </w:r>
        <w:r>
          <w:rPr>
            <w:noProof/>
          </w:rPr>
          <w:fldChar w:fldCharType="end"/>
        </w:r>
      </w:p>
    </w:sdtContent>
  </w:sdt>
  <w:p w14:paraId="24E804C9" w14:textId="77777777" w:rsidR="003F6157" w:rsidRDefault="003F6157">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pa2rd55p5t29rkezf59x9asssx9epef0ese0&quot;&gt;MyEndNoteLibrary 14 Sept-Saved&lt;record-ids&gt;&lt;item&gt;1747&lt;/item&gt;&lt;item&gt;2230&lt;/item&gt;&lt;item&gt;2315&lt;/item&gt;&lt;item&gt;2518&lt;/item&gt;&lt;item&gt;2653&lt;/item&gt;&lt;item&gt;2793&lt;/item&gt;&lt;item&gt;2807&lt;/item&gt;&lt;item&gt;2833&lt;/item&gt;&lt;item&gt;3008&lt;/item&gt;&lt;item&gt;3009&lt;/item&gt;&lt;item&gt;3053&lt;/item&gt;&lt;item&gt;3422&lt;/item&gt;&lt;item&gt;3462&lt;/item&gt;&lt;item&gt;3553&lt;/item&gt;&lt;item&gt;3857&lt;/item&gt;&lt;item&gt;4078&lt;/item&gt;&lt;item&gt;4126&lt;/item&gt;&lt;item&gt;4377&lt;/item&gt;&lt;item&gt;4874&lt;/item&gt;&lt;item&gt;5049&lt;/item&gt;&lt;item&gt;5712&lt;/item&gt;&lt;item&gt;5747&lt;/item&gt;&lt;item&gt;5868&lt;/item&gt;&lt;item&gt;5883&lt;/item&gt;&lt;item&gt;5939&lt;/item&gt;&lt;item&gt;6281&lt;/item&gt;&lt;item&gt;6442&lt;/item&gt;&lt;item&gt;6488&lt;/item&gt;&lt;item&gt;6600&lt;/item&gt;&lt;item&gt;6850&lt;/item&gt;&lt;item&gt;6932&lt;/item&gt;&lt;item&gt;6984&lt;/item&gt;&lt;item&gt;7021&lt;/item&gt;&lt;/record-ids&gt;&lt;/item&gt;&lt;/Libraries&gt;"/>
  </w:docVars>
  <w:rsids>
    <w:rsidRoot w:val="001003B7"/>
    <w:rsid w:val="00020339"/>
    <w:rsid w:val="00021F92"/>
    <w:rsid w:val="00027512"/>
    <w:rsid w:val="000324B1"/>
    <w:rsid w:val="00041741"/>
    <w:rsid w:val="00055FFE"/>
    <w:rsid w:val="00090E77"/>
    <w:rsid w:val="001003B7"/>
    <w:rsid w:val="00112437"/>
    <w:rsid w:val="00114236"/>
    <w:rsid w:val="0012108C"/>
    <w:rsid w:val="001259AE"/>
    <w:rsid w:val="0013714C"/>
    <w:rsid w:val="00175A04"/>
    <w:rsid w:val="001C08FC"/>
    <w:rsid w:val="001D7239"/>
    <w:rsid w:val="001F68A4"/>
    <w:rsid w:val="00236269"/>
    <w:rsid w:val="00261E99"/>
    <w:rsid w:val="002651E7"/>
    <w:rsid w:val="0027641E"/>
    <w:rsid w:val="0028312E"/>
    <w:rsid w:val="002B4589"/>
    <w:rsid w:val="002C3E6A"/>
    <w:rsid w:val="002E264D"/>
    <w:rsid w:val="002F4AD9"/>
    <w:rsid w:val="00327E20"/>
    <w:rsid w:val="00366502"/>
    <w:rsid w:val="00381AE2"/>
    <w:rsid w:val="00382A7C"/>
    <w:rsid w:val="00386647"/>
    <w:rsid w:val="003970E6"/>
    <w:rsid w:val="003B12FE"/>
    <w:rsid w:val="003B4216"/>
    <w:rsid w:val="003D38D8"/>
    <w:rsid w:val="003D6ABF"/>
    <w:rsid w:val="003E0210"/>
    <w:rsid w:val="003F6157"/>
    <w:rsid w:val="004146A5"/>
    <w:rsid w:val="004265F0"/>
    <w:rsid w:val="00434FDF"/>
    <w:rsid w:val="004427F1"/>
    <w:rsid w:val="00453A1A"/>
    <w:rsid w:val="00456F98"/>
    <w:rsid w:val="00497733"/>
    <w:rsid w:val="004A0048"/>
    <w:rsid w:val="004C353B"/>
    <w:rsid w:val="004C6759"/>
    <w:rsid w:val="004D3AA7"/>
    <w:rsid w:val="005057E8"/>
    <w:rsid w:val="00531B1F"/>
    <w:rsid w:val="005936DA"/>
    <w:rsid w:val="005D7F29"/>
    <w:rsid w:val="005E58F6"/>
    <w:rsid w:val="005F0DD6"/>
    <w:rsid w:val="00606AEB"/>
    <w:rsid w:val="00612D02"/>
    <w:rsid w:val="00621D52"/>
    <w:rsid w:val="00627FF0"/>
    <w:rsid w:val="006A633B"/>
    <w:rsid w:val="006E272E"/>
    <w:rsid w:val="00700BE4"/>
    <w:rsid w:val="0071583B"/>
    <w:rsid w:val="00731B5B"/>
    <w:rsid w:val="00745189"/>
    <w:rsid w:val="0075096F"/>
    <w:rsid w:val="00754627"/>
    <w:rsid w:val="00786DDF"/>
    <w:rsid w:val="007C0555"/>
    <w:rsid w:val="007C7C9F"/>
    <w:rsid w:val="007D02BF"/>
    <w:rsid w:val="007D7089"/>
    <w:rsid w:val="007F1D7D"/>
    <w:rsid w:val="007F2611"/>
    <w:rsid w:val="00805CAC"/>
    <w:rsid w:val="00816BCE"/>
    <w:rsid w:val="00822998"/>
    <w:rsid w:val="00826197"/>
    <w:rsid w:val="00830E48"/>
    <w:rsid w:val="008436D2"/>
    <w:rsid w:val="00857D9E"/>
    <w:rsid w:val="00891D0F"/>
    <w:rsid w:val="008A1DE0"/>
    <w:rsid w:val="008C2BAD"/>
    <w:rsid w:val="008E76CA"/>
    <w:rsid w:val="008F7A6D"/>
    <w:rsid w:val="009046B8"/>
    <w:rsid w:val="009211D0"/>
    <w:rsid w:val="009640B7"/>
    <w:rsid w:val="00984F48"/>
    <w:rsid w:val="009C6118"/>
    <w:rsid w:val="009D3592"/>
    <w:rsid w:val="009E5812"/>
    <w:rsid w:val="00A0008B"/>
    <w:rsid w:val="00A03648"/>
    <w:rsid w:val="00A11853"/>
    <w:rsid w:val="00A26F33"/>
    <w:rsid w:val="00A277AA"/>
    <w:rsid w:val="00A459CD"/>
    <w:rsid w:val="00A9582B"/>
    <w:rsid w:val="00AD212A"/>
    <w:rsid w:val="00B34D2A"/>
    <w:rsid w:val="00B413A6"/>
    <w:rsid w:val="00B45AE0"/>
    <w:rsid w:val="00B5333F"/>
    <w:rsid w:val="00B70E73"/>
    <w:rsid w:val="00B77F1B"/>
    <w:rsid w:val="00B96BF9"/>
    <w:rsid w:val="00BC5EA3"/>
    <w:rsid w:val="00C77DC9"/>
    <w:rsid w:val="00CB5B1E"/>
    <w:rsid w:val="00CC0AEC"/>
    <w:rsid w:val="00D21BDA"/>
    <w:rsid w:val="00D236F4"/>
    <w:rsid w:val="00D445D5"/>
    <w:rsid w:val="00D74346"/>
    <w:rsid w:val="00D81F73"/>
    <w:rsid w:val="00DB523D"/>
    <w:rsid w:val="00DC56F3"/>
    <w:rsid w:val="00DC76F5"/>
    <w:rsid w:val="00DE0696"/>
    <w:rsid w:val="00E10DA2"/>
    <w:rsid w:val="00E13655"/>
    <w:rsid w:val="00E649F0"/>
    <w:rsid w:val="00E72B8D"/>
    <w:rsid w:val="00EA7FAC"/>
    <w:rsid w:val="00ED04BD"/>
    <w:rsid w:val="00EE0F95"/>
    <w:rsid w:val="00F06CA9"/>
    <w:rsid w:val="00F85B30"/>
    <w:rsid w:val="00F95932"/>
    <w:rsid w:val="00FB7070"/>
    <w:rsid w:val="00FE07F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1BE68C"/>
  <w15:chartTrackingRefBased/>
  <w15:docId w15:val="{3C615B3F-937C-44E2-B75A-C42E97599A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77F1B"/>
    <w:rPr>
      <w:color w:val="0563C1" w:themeColor="hyperlink"/>
      <w:u w:val="single"/>
    </w:rPr>
  </w:style>
  <w:style w:type="paragraph" w:styleId="Header">
    <w:name w:val="header"/>
    <w:basedOn w:val="Normal"/>
    <w:link w:val="HeaderChar"/>
    <w:uiPriority w:val="99"/>
    <w:unhideWhenUsed/>
    <w:rsid w:val="00456F98"/>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6F98"/>
  </w:style>
  <w:style w:type="paragraph" w:styleId="Footer">
    <w:name w:val="footer"/>
    <w:basedOn w:val="Normal"/>
    <w:link w:val="FooterChar"/>
    <w:uiPriority w:val="99"/>
    <w:unhideWhenUsed/>
    <w:rsid w:val="00456F98"/>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6F98"/>
  </w:style>
  <w:style w:type="character" w:styleId="CommentReference">
    <w:name w:val="annotation reference"/>
    <w:basedOn w:val="DefaultParagraphFont"/>
    <w:uiPriority w:val="99"/>
    <w:semiHidden/>
    <w:unhideWhenUsed/>
    <w:rsid w:val="00805CAC"/>
    <w:rPr>
      <w:sz w:val="16"/>
      <w:szCs w:val="16"/>
    </w:rPr>
  </w:style>
  <w:style w:type="paragraph" w:styleId="CommentText">
    <w:name w:val="annotation text"/>
    <w:basedOn w:val="Normal"/>
    <w:link w:val="CommentTextChar"/>
    <w:uiPriority w:val="99"/>
    <w:semiHidden/>
    <w:unhideWhenUsed/>
    <w:rsid w:val="00805CAC"/>
    <w:pPr>
      <w:spacing w:line="240" w:lineRule="auto"/>
    </w:pPr>
    <w:rPr>
      <w:sz w:val="20"/>
      <w:szCs w:val="20"/>
    </w:rPr>
  </w:style>
  <w:style w:type="character" w:customStyle="1" w:styleId="CommentTextChar">
    <w:name w:val="Comment Text Char"/>
    <w:basedOn w:val="DefaultParagraphFont"/>
    <w:link w:val="CommentText"/>
    <w:uiPriority w:val="99"/>
    <w:semiHidden/>
    <w:rsid w:val="00805CAC"/>
    <w:rPr>
      <w:sz w:val="20"/>
      <w:szCs w:val="20"/>
    </w:rPr>
  </w:style>
  <w:style w:type="paragraph" w:styleId="CommentSubject">
    <w:name w:val="annotation subject"/>
    <w:basedOn w:val="CommentText"/>
    <w:next w:val="CommentText"/>
    <w:link w:val="CommentSubjectChar"/>
    <w:uiPriority w:val="99"/>
    <w:semiHidden/>
    <w:unhideWhenUsed/>
    <w:rsid w:val="00805CAC"/>
    <w:rPr>
      <w:b/>
      <w:bCs/>
    </w:rPr>
  </w:style>
  <w:style w:type="character" w:customStyle="1" w:styleId="CommentSubjectChar">
    <w:name w:val="Comment Subject Char"/>
    <w:basedOn w:val="CommentTextChar"/>
    <w:link w:val="CommentSubject"/>
    <w:uiPriority w:val="99"/>
    <w:semiHidden/>
    <w:rsid w:val="00805CAC"/>
    <w:rPr>
      <w:b/>
      <w:bCs/>
      <w:sz w:val="20"/>
      <w:szCs w:val="20"/>
    </w:rPr>
  </w:style>
  <w:style w:type="character" w:styleId="PlaceholderText">
    <w:name w:val="Placeholder Text"/>
    <w:basedOn w:val="DefaultParagraphFont"/>
    <w:uiPriority w:val="99"/>
    <w:semiHidden/>
    <w:rsid w:val="007F261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7281042">
      <w:bodyDiv w:val="1"/>
      <w:marLeft w:val="0"/>
      <w:marRight w:val="0"/>
      <w:marTop w:val="0"/>
      <w:marBottom w:val="0"/>
      <w:divBdr>
        <w:top w:val="none" w:sz="0" w:space="0" w:color="auto"/>
        <w:left w:val="none" w:sz="0" w:space="0" w:color="auto"/>
        <w:bottom w:val="none" w:sz="0" w:space="0" w:color="auto"/>
        <w:right w:val="none" w:sz="0" w:space="0" w:color="auto"/>
      </w:divBdr>
      <w:divsChild>
        <w:div w:id="1867526536">
          <w:marLeft w:val="0"/>
          <w:marRight w:val="0"/>
          <w:marTop w:val="0"/>
          <w:marBottom w:val="0"/>
          <w:divBdr>
            <w:top w:val="none" w:sz="0" w:space="0" w:color="auto"/>
            <w:left w:val="none" w:sz="0" w:space="0" w:color="auto"/>
            <w:bottom w:val="none" w:sz="0" w:space="0" w:color="auto"/>
            <w:right w:val="none" w:sz="0" w:space="0" w:color="auto"/>
          </w:divBdr>
          <w:divsChild>
            <w:div w:id="46104676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chart" Target="charts/chart2.xml"/><Relationship Id="rId18" Type="http://schemas.openxmlformats.org/officeDocument/2006/relationships/fontTable" Target="fontTable.xml"/><Relationship Id="rId3" Type="http://schemas.openxmlformats.org/officeDocument/2006/relationships/webSettings" Target="webSettings.xml"/><Relationship Id="rId7" Type="http://schemas.microsoft.com/office/2011/relationships/commentsExtended" Target="commentsExtended.xml"/><Relationship Id="rId12" Type="http://schemas.openxmlformats.org/officeDocument/2006/relationships/chart" Target="charts/chart1.xml"/><Relationship Id="rId17" Type="http://schemas.openxmlformats.org/officeDocument/2006/relationships/header" Target="header1.xml"/><Relationship Id="rId2" Type="http://schemas.openxmlformats.org/officeDocument/2006/relationships/settings" Target="settings.xml"/><Relationship Id="rId16" Type="http://schemas.openxmlformats.org/officeDocument/2006/relationships/chart" Target="charts/chart5.xml"/><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oleObject" Target="embeddings/oleObject1.bin"/><Relationship Id="rId5" Type="http://schemas.openxmlformats.org/officeDocument/2006/relationships/endnotes" Target="endnotes.xml"/><Relationship Id="rId15" Type="http://schemas.openxmlformats.org/officeDocument/2006/relationships/chart" Target="charts/chart4.xml"/><Relationship Id="rId10" Type="http://schemas.openxmlformats.org/officeDocument/2006/relationships/image" Target="media/image1.emf"/><Relationship Id="rId19" Type="http://schemas.openxmlformats.org/officeDocument/2006/relationships/theme" Target="theme/theme1.xml"/><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chart" Target="charts/chart3.xml"/></Relationships>
</file>

<file path=word/charts/_rels/chart1.xml.rels><?xml version="1.0" encoding="UTF-8" standalone="yes"?>
<Relationships xmlns="http://schemas.openxmlformats.org/package/2006/relationships"><Relationship Id="rId3" Type="http://schemas.openxmlformats.org/officeDocument/2006/relationships/oleObject" Target="file:///D:\Dropbox\Research\Puget%20Sound\Puget%20Sound%20salmon\Tengu%20salmon%20derby\Tengu%20derby%20data%20details\Tengu_derby_leaders%20plus%20Losee%20data.xls"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1" Type="http://schemas.openxmlformats.org/officeDocument/2006/relationships/oleObject" Target="file:///D:\Dropbox\Research\Puget%20Sound\Puget%20Sound%20salmon\Tengu%20salmon%20derby\Tengu%20derby%20data%20details\Tengu_derby_leaders%20plus%20Losee%20data.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Dropbox\Research\Puget%20Sound\Puget%20Sound%20salmon\Tengu%20salmon%20derby\Tengu%20derby%20data%20details\Tengu_derby_leaders%20plus%20Losee%20data.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file:///D:\Dropbox\Research\Puget%20Sound\Puget%20Sound%20salmon\Tengu%20salmon%20derby\Tengu%20derby%20data%20details\Tengu_derby_leaders%20plus%20Losee%20data.xlsx" TargetMode="External"/></Relationships>
</file>

<file path=word/charts/_rels/chart5.xml.rels><?xml version="1.0" encoding="UTF-8" standalone="yes"?>
<Relationships xmlns="http://schemas.openxmlformats.org/package/2006/relationships"><Relationship Id="rId3" Type="http://schemas.openxmlformats.org/officeDocument/2006/relationships/oleObject" Target="file:///D:\Dropbox\Research\Puget%20Sound\Puget%20Sound%20salmon\Tengu%20salmon%20derby\Tengu%20derby%20data%20details\Tengu_derby_leaders%20plus%20Losee%20data.xls" TargetMode="Externa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Average</a:t>
            </a:r>
            <a:r>
              <a:rPr lang="en-US" baseline="0">
                <a:solidFill>
                  <a:schemeClr val="tx1"/>
                </a:solidFill>
              </a:rPr>
              <a:t> of 5 largest salmon</a:t>
            </a:r>
            <a:endParaRPr lang="en-US">
              <a:solidFill>
                <a:schemeClr val="tx1"/>
              </a:solidFill>
            </a:endParaRPr>
          </a:p>
        </c:rich>
      </c:tx>
      <c:layout>
        <c:manualLayout>
          <c:xMode val="edge"/>
          <c:yMode val="edge"/>
          <c:x val="0.29478969497744822"/>
          <c:y val="0.16584830756372754"/>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7.2121091659659048E-2"/>
          <c:y val="0.1038954076583016"/>
          <c:w val="0.87053263002318881"/>
          <c:h val="0.77864302681065389"/>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Figures!$B$2:$B$74</c:f>
              <c:numCache>
                <c:formatCode>General</c:formatCode>
                <c:ptCount val="73"/>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numCache>
            </c:numRef>
          </c:xVal>
          <c:yVal>
            <c:numRef>
              <c:f>Figures!$K$2:$K$74</c:f>
              <c:numCache>
                <c:formatCode>0.00</c:formatCode>
                <c:ptCount val="73"/>
                <c:pt idx="0">
                  <c:v>5.9590697608749998</c:v>
                </c:pt>
                <c:pt idx="1">
                  <c:v>6.3276135614999998</c:v>
                </c:pt>
                <c:pt idx="2">
                  <c:v>6.5742544126875</c:v>
                </c:pt>
                <c:pt idx="3">
                  <c:v>5.9675746178125006</c:v>
                </c:pt>
                <c:pt idx="4">
                  <c:v>6.8605845962500016</c:v>
                </c:pt>
                <c:pt idx="5">
                  <c:v>7.4729342957500009</c:v>
                </c:pt>
                <c:pt idx="6">
                  <c:v>8.2213617062500006</c:v>
                </c:pt>
                <c:pt idx="7">
                  <c:v>5.3070307290000001</c:v>
                </c:pt>
                <c:pt idx="8">
                  <c:v>6.4920407956249999</c:v>
                </c:pt>
                <c:pt idx="9">
                  <c:v>5.0405452116250009</c:v>
                </c:pt>
                <c:pt idx="10">
                  <c:v>5.4544482492499995</c:v>
                </c:pt>
                <c:pt idx="11">
                  <c:v>5.5224871047500006</c:v>
                </c:pt>
                <c:pt idx="12">
                  <c:v>6.1348368042499999</c:v>
                </c:pt>
                <c:pt idx="13">
                  <c:v>6.0157688071250011</c:v>
                </c:pt>
                <c:pt idx="14">
                  <c:v>6.2113805166875</c:v>
                </c:pt>
                <c:pt idx="15">
                  <c:v>4.9980209269375013</c:v>
                </c:pt>
                <c:pt idx="16">
                  <c:v>4.8732830251875008</c:v>
                </c:pt>
                <c:pt idx="17">
                  <c:v>6.3247786091874998</c:v>
                </c:pt>
                <c:pt idx="18">
                  <c:v>5.8173221452500004</c:v>
                </c:pt>
                <c:pt idx="19">
                  <c:v>4.5061567007187504</c:v>
                </c:pt>
                <c:pt idx="20">
                  <c:v>5.6160405310625006</c:v>
                </c:pt>
                <c:pt idx="21">
                  <c:v>5.664234720375001</c:v>
                </c:pt>
                <c:pt idx="22">
                  <c:v>4.3233022765625</c:v>
                </c:pt>
                <c:pt idx="23">
                  <c:v>5.207807398062501</c:v>
                </c:pt>
                <c:pt idx="24">
                  <c:v>5.2616714920000005</c:v>
                </c:pt>
                <c:pt idx="25">
                  <c:v>5.4260987261249998</c:v>
                </c:pt>
                <c:pt idx="26">
                  <c:v>5.8059823359999996</c:v>
                </c:pt>
                <c:pt idx="27">
                  <c:v>4.4111857982500009</c:v>
                </c:pt>
                <c:pt idx="28">
                  <c:v>2.7839231708750001</c:v>
                </c:pt>
                <c:pt idx="29">
                  <c:v>3.8838846681250003</c:v>
                </c:pt>
                <c:pt idx="30">
                  <c:v>5.584856055625</c:v>
                </c:pt>
                <c:pt idx="31">
                  <c:v>4.4565450352500005</c:v>
                </c:pt>
                <c:pt idx="32">
                  <c:v>3.7251273386249997</c:v>
                </c:pt>
                <c:pt idx="33">
                  <c:v>3.6570884831249999</c:v>
                </c:pt>
                <c:pt idx="34">
                  <c:v>4.4820596060624993</c:v>
                </c:pt>
                <c:pt idx="35">
                  <c:v>3.2091660177500003</c:v>
                </c:pt>
                <c:pt idx="36">
                  <c:v>2.6194959367499999</c:v>
                </c:pt>
                <c:pt idx="37">
                  <c:v>4.7173606480000005</c:v>
                </c:pt>
                <c:pt idx="38">
                  <c:v>4.0086225698749995</c:v>
                </c:pt>
                <c:pt idx="39">
                  <c:v>4.3658265612500005</c:v>
                </c:pt>
                <c:pt idx="40">
                  <c:v>5.7152638619999996</c:v>
                </c:pt>
                <c:pt idx="41">
                  <c:v>5.4884676770000009</c:v>
                </c:pt>
                <c:pt idx="42">
                  <c:v>5.9363901423750001</c:v>
                </c:pt>
                <c:pt idx="43">
                  <c:v>5.7095939573750005</c:v>
                </c:pt>
                <c:pt idx="44">
                  <c:v>7.297167252375</c:v>
                </c:pt>
                <c:pt idx="45">
                  <c:v>6.560079651125001</c:v>
                </c:pt>
                <c:pt idx="46">
                  <c:v>4.2070692317500002</c:v>
                </c:pt>
                <c:pt idx="47">
                  <c:v>7.4048954402499998</c:v>
                </c:pt>
                <c:pt idx="48">
                  <c:v>5.5735162463750001</c:v>
                </c:pt>
                <c:pt idx="49">
                  <c:v>6.2482348967500005</c:v>
                </c:pt>
                <c:pt idx="50">
                  <c:v>3.7591467663750002</c:v>
                </c:pt>
                <c:pt idx="51">
                  <c:v>6.8095554546250003</c:v>
                </c:pt>
                <c:pt idx="52">
                  <c:v>7.8074586686250012</c:v>
                </c:pt>
                <c:pt idx="53">
                  <c:v>3.8498652403750007</c:v>
                </c:pt>
                <c:pt idx="54">
                  <c:v>5.3920792983750001</c:v>
                </c:pt>
                <c:pt idx="55">
                  <c:v>3.8045060033750007</c:v>
                </c:pt>
                <c:pt idx="56">
                  <c:v>4.7712247419375</c:v>
                </c:pt>
                <c:pt idx="57">
                  <c:v>5.0802345440000005</c:v>
                </c:pt>
                <c:pt idx="58">
                  <c:v>3.5890496276249997</c:v>
                </c:pt>
                <c:pt idx="59">
                  <c:v>5.5281570093749997</c:v>
                </c:pt>
                <c:pt idx="60">
                  <c:v>3.4813214397500003</c:v>
                </c:pt>
                <c:pt idx="61">
                  <c:v>3.9632633328750004</c:v>
                </c:pt>
                <c:pt idx="62">
                  <c:v>4.4735547491250003</c:v>
                </c:pt>
                <c:pt idx="63">
                  <c:v>5.4771278677500002</c:v>
                </c:pt>
                <c:pt idx="64">
                  <c:v>2.7952629801250004</c:v>
                </c:pt>
                <c:pt idx="66">
                  <c:v>3.5153408675000009</c:v>
                </c:pt>
                <c:pt idx="67">
                  <c:v>3.9746031421250008</c:v>
                </c:pt>
                <c:pt idx="69">
                  <c:v>3.906564286625001</c:v>
                </c:pt>
                <c:pt idx="71">
                  <c:v>3.0220591651250004</c:v>
                </c:pt>
                <c:pt idx="72">
                  <c:v>2.931340691125</c:v>
                </c:pt>
              </c:numCache>
            </c:numRef>
          </c:yVal>
          <c:smooth val="0"/>
          <c:extLst>
            <c:ext xmlns:c16="http://schemas.microsoft.com/office/drawing/2014/chart" uri="{C3380CC4-5D6E-409C-BE32-E72D297353CC}">
              <c16:uniqueId val="{00000000-309C-4196-ABD6-7211AB6B9013}"/>
            </c:ext>
          </c:extLst>
        </c:ser>
        <c:dLbls>
          <c:showLegendKey val="0"/>
          <c:showVal val="0"/>
          <c:showCatName val="0"/>
          <c:showSerName val="0"/>
          <c:showPercent val="0"/>
          <c:showBubbleSize val="0"/>
        </c:dLbls>
        <c:axId val="592149944"/>
        <c:axId val="592147320"/>
      </c:scatterChart>
      <c:valAx>
        <c:axId val="592149944"/>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92147320"/>
        <c:crosses val="autoZero"/>
        <c:crossBetween val="midCat"/>
      </c:valAx>
      <c:valAx>
        <c:axId val="592147320"/>
        <c:scaling>
          <c:orientation val="minMax"/>
          <c:max val="10"/>
        </c:scaling>
        <c:delete val="0"/>
        <c:axPos val="l"/>
        <c:numFmt formatCode="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92149944"/>
        <c:crosses val="autoZero"/>
        <c:crossBetween val="midCat"/>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Largest</a:t>
            </a:r>
            <a:r>
              <a:rPr lang="en-US" baseline="0">
                <a:solidFill>
                  <a:schemeClr val="tx1"/>
                </a:solidFill>
              </a:rPr>
              <a:t> salmon</a:t>
            </a:r>
            <a:endParaRPr lang="en-US">
              <a:solidFill>
                <a:schemeClr val="tx1"/>
              </a:solidFill>
            </a:endParaRPr>
          </a:p>
        </c:rich>
      </c:tx>
      <c:layout>
        <c:manualLayout>
          <c:xMode val="edge"/>
          <c:yMode val="edge"/>
          <c:x val="0.40754291900282891"/>
          <c:y val="0.12037037037037036"/>
        </c:manualLayout>
      </c:layout>
      <c:overlay val="0"/>
      <c:spPr>
        <a:noFill/>
        <a:ln>
          <a:noFill/>
        </a:ln>
        <a:effectLst/>
      </c:spPr>
    </c:title>
    <c:autoTitleDeleted val="0"/>
    <c:plotArea>
      <c:layout>
        <c:manualLayout>
          <c:layoutTarget val="inner"/>
          <c:xMode val="edge"/>
          <c:yMode val="edge"/>
          <c:x val="7.2331759314083088E-2"/>
          <c:y val="9.1689997083697877E-2"/>
          <c:w val="0.87015445234270983"/>
          <c:h val="0.78371099445902592"/>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Figures!$B$2:$B$76</c:f>
              <c:numCache>
                <c:formatCode>General</c:formatCode>
                <c:ptCount val="75"/>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pt idx="73">
                  <c:v>2018</c:v>
                </c:pt>
                <c:pt idx="74">
                  <c:v>2019</c:v>
                </c:pt>
              </c:numCache>
            </c:numRef>
          </c:xVal>
          <c:yVal>
            <c:numRef>
              <c:f>Figures!$F$2:$F$76</c:f>
              <c:numCache>
                <c:formatCode>0.00</c:formatCode>
                <c:ptCount val="75"/>
                <c:pt idx="0">
                  <c:v>6.4636912725000002</c:v>
                </c:pt>
                <c:pt idx="1">
                  <c:v>7.4559245818750002</c:v>
                </c:pt>
                <c:pt idx="2">
                  <c:v>9.8656340475000004</c:v>
                </c:pt>
                <c:pt idx="3">
                  <c:v>6.6337884112500003</c:v>
                </c:pt>
                <c:pt idx="4">
                  <c:v>10.149129278750001</c:v>
                </c:pt>
                <c:pt idx="5">
                  <c:v>8.6182550300000003</c:v>
                </c:pt>
                <c:pt idx="6">
                  <c:v>9.8372845243750007</c:v>
                </c:pt>
                <c:pt idx="7">
                  <c:v>6.3219436568750007</c:v>
                </c:pt>
                <c:pt idx="8">
                  <c:v>7.4842741050000008</c:v>
                </c:pt>
                <c:pt idx="9">
                  <c:v>5.7833027175000007</c:v>
                </c:pt>
                <c:pt idx="10">
                  <c:v>6.7471865037500001</c:v>
                </c:pt>
                <c:pt idx="11">
                  <c:v>7.7110702900000003</c:v>
                </c:pt>
                <c:pt idx="12">
                  <c:v>9.1001969231250008</c:v>
                </c:pt>
                <c:pt idx="13">
                  <c:v>11.424857819375001</c:v>
                </c:pt>
                <c:pt idx="14">
                  <c:v>7.115730304375</c:v>
                </c:pt>
                <c:pt idx="15">
                  <c:v>5.7266036712500004</c:v>
                </c:pt>
                <c:pt idx="16">
                  <c:v>6.6337884112500003</c:v>
                </c:pt>
                <c:pt idx="17">
                  <c:v>8.5899055068750005</c:v>
                </c:pt>
                <c:pt idx="18">
                  <c:v>7.4275750587500005</c:v>
                </c:pt>
                <c:pt idx="19">
                  <c:v>5.2446617781250007</c:v>
                </c:pt>
                <c:pt idx="20">
                  <c:v>6.6054388881250006</c:v>
                </c:pt>
                <c:pt idx="21">
                  <c:v>6.2652446106250004</c:v>
                </c:pt>
                <c:pt idx="22">
                  <c:v>5.7549531943750001</c:v>
                </c:pt>
                <c:pt idx="23">
                  <c:v>7.2433031584375005</c:v>
                </c:pt>
                <c:pt idx="24">
                  <c:v>6.3219436568750007</c:v>
                </c:pt>
                <c:pt idx="25">
                  <c:v>6.5629146034375001</c:v>
                </c:pt>
                <c:pt idx="26">
                  <c:v>6.3502931800000004</c:v>
                </c:pt>
                <c:pt idx="27">
                  <c:v>6.662137934375</c:v>
                </c:pt>
                <c:pt idx="28">
                  <c:v>3.91223419125</c:v>
                </c:pt>
                <c:pt idx="29">
                  <c:v>4.6493217925000003</c:v>
                </c:pt>
                <c:pt idx="30">
                  <c:v>9.4120416775000013</c:v>
                </c:pt>
                <c:pt idx="31">
                  <c:v>6.1093222334375001</c:v>
                </c:pt>
                <c:pt idx="32">
                  <c:v>4.5075741768749999</c:v>
                </c:pt>
                <c:pt idx="33">
                  <c:v>5.584856055625</c:v>
                </c:pt>
                <c:pt idx="34">
                  <c:v>4.7343703618750004</c:v>
                </c:pt>
                <c:pt idx="35">
                  <c:v>3.600389436875</c:v>
                </c:pt>
                <c:pt idx="36">
                  <c:v>3.3027194440625003</c:v>
                </c:pt>
                <c:pt idx="37">
                  <c:v>5.8400017637500001</c:v>
                </c:pt>
                <c:pt idx="38">
                  <c:v>4.4225256074999999</c:v>
                </c:pt>
                <c:pt idx="39">
                  <c:v>4.9044675006250005</c:v>
                </c:pt>
                <c:pt idx="40">
                  <c:v>6.4920407956249999</c:v>
                </c:pt>
                <c:pt idx="41">
                  <c:v>5.9250503331250002</c:v>
                </c:pt>
                <c:pt idx="42">
                  <c:v>7.3992255356250007</c:v>
                </c:pt>
                <c:pt idx="43">
                  <c:v>7.9095169518750001</c:v>
                </c:pt>
                <c:pt idx="44">
                  <c:v>7.8528179056250007</c:v>
                </c:pt>
                <c:pt idx="45">
                  <c:v>7.6827207668750006</c:v>
                </c:pt>
                <c:pt idx="46">
                  <c:v>6.1801960412500003</c:v>
                </c:pt>
                <c:pt idx="47">
                  <c:v>8.3064102756249998</c:v>
                </c:pt>
                <c:pt idx="48">
                  <c:v>6.8322350731250001</c:v>
                </c:pt>
                <c:pt idx="49">
                  <c:v>7.8811674287500004</c:v>
                </c:pt>
                <c:pt idx="50">
                  <c:v>3.9689332375000004</c:v>
                </c:pt>
                <c:pt idx="51">
                  <c:v>8.9584493075000005</c:v>
                </c:pt>
                <c:pt idx="52">
                  <c:v>9.8372845243750007</c:v>
                </c:pt>
                <c:pt idx="53">
                  <c:v>4.5642732231250003</c:v>
                </c:pt>
                <c:pt idx="54">
                  <c:v>5.7833027175000007</c:v>
                </c:pt>
                <c:pt idx="55">
                  <c:v>5.4147589168749999</c:v>
                </c:pt>
                <c:pt idx="56">
                  <c:v>5.2730113012500004</c:v>
                </c:pt>
                <c:pt idx="57">
                  <c:v>5.9533998562499999</c:v>
                </c:pt>
                <c:pt idx="58">
                  <c:v>4.0823313300000006</c:v>
                </c:pt>
                <c:pt idx="59">
                  <c:v>6.4920407956249999</c:v>
                </c:pt>
                <c:pt idx="60">
                  <c:v>3.6570884831250003</c:v>
                </c:pt>
                <c:pt idx="61">
                  <c:v>5.1596132087500006</c:v>
                </c:pt>
                <c:pt idx="62">
                  <c:v>5.2446617781250007</c:v>
                </c:pt>
                <c:pt idx="63">
                  <c:v>6.9456331656250008</c:v>
                </c:pt>
                <c:pt idx="64">
                  <c:v>2.8916513587500003</c:v>
                </c:pt>
                <c:pt idx="65">
                  <c:v>4.3091275150000001</c:v>
                </c:pt>
                <c:pt idx="66">
                  <c:v>5.2446617781250007</c:v>
                </c:pt>
                <c:pt idx="67">
                  <c:v>5.2446617781250007</c:v>
                </c:pt>
                <c:pt idx="68">
                  <c:v>4.2807779918750004</c:v>
                </c:pt>
                <c:pt idx="69">
                  <c:v>6.1518465181250006</c:v>
                </c:pt>
                <c:pt idx="71">
                  <c:v>4.5642732231250003</c:v>
                </c:pt>
                <c:pt idx="72">
                  <c:v>4.5075741768749999</c:v>
                </c:pt>
                <c:pt idx="73">
                  <c:v>2.8066027893750003</c:v>
                </c:pt>
                <c:pt idx="74">
                  <c:v>4.28</c:v>
                </c:pt>
              </c:numCache>
            </c:numRef>
          </c:yVal>
          <c:smooth val="0"/>
          <c:extLst>
            <c:ext xmlns:c16="http://schemas.microsoft.com/office/drawing/2014/chart" uri="{C3380CC4-5D6E-409C-BE32-E72D297353CC}">
              <c16:uniqueId val="{00000000-6A51-4F28-A8DE-33B476D2154B}"/>
            </c:ext>
          </c:extLst>
        </c:ser>
        <c:dLbls>
          <c:showLegendKey val="0"/>
          <c:showVal val="0"/>
          <c:showCatName val="0"/>
          <c:showSerName val="0"/>
          <c:showPercent val="0"/>
          <c:showBubbleSize val="0"/>
        </c:dLbls>
        <c:axId val="581491512"/>
        <c:axId val="1"/>
      </c:scatterChart>
      <c:valAx>
        <c:axId val="581491512"/>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0" vert="horz"/>
          <a:lstStyle/>
          <a:p>
            <a:pPr>
              <a:defRPr sz="1100" b="0" i="0" u="none" strike="noStrike" baseline="0">
                <a:solidFill>
                  <a:srgbClr val="000000"/>
                </a:solidFill>
                <a:latin typeface="Calibri"/>
                <a:ea typeface="Calibri"/>
                <a:cs typeface="Calibri"/>
              </a:defRPr>
            </a:pPr>
            <a:endParaRPr lang="en-US"/>
          </a:p>
        </c:txPr>
        <c:crossAx val="1"/>
        <c:crosses val="autoZero"/>
        <c:crossBetween val="midCat"/>
      </c:valAx>
      <c:valAx>
        <c:axId val="1"/>
        <c:scaling>
          <c:orientation val="minMax"/>
        </c:scaling>
        <c:delete val="0"/>
        <c:axPos val="l"/>
        <c:numFmt formatCode="0" sourceLinked="0"/>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1491512"/>
        <c:crosses val="autoZero"/>
        <c:crossBetween val="midCat"/>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latin typeface="+mn-lt"/>
              </a:rPr>
              <a:t>Number </a:t>
            </a:r>
            <a:r>
              <a:rPr lang="en-US">
                <a:solidFill>
                  <a:schemeClr val="tx1"/>
                </a:solidFill>
                <a:latin typeface="+mn-lt"/>
                <a:cs typeface="Arial" panose="020B0604020202020204" pitchFamily="34" charset="0"/>
              </a:rPr>
              <a:t>≥ </a:t>
            </a:r>
            <a:r>
              <a:rPr lang="en-US">
                <a:solidFill>
                  <a:schemeClr val="tx1"/>
                </a:solidFill>
                <a:latin typeface="+mn-lt"/>
              </a:rPr>
              <a:t>10 pounds</a:t>
            </a:r>
          </a:p>
        </c:rich>
      </c:tx>
      <c:layout>
        <c:manualLayout>
          <c:xMode val="edge"/>
          <c:yMode val="edge"/>
          <c:x val="0.23079170767716536"/>
          <c:y val="0.17592592592592593"/>
        </c:manualLayout>
      </c:layout>
      <c:overlay val="0"/>
      <c:spPr>
        <a:noFill/>
        <a:ln>
          <a:noFill/>
        </a:ln>
        <a:effectLst/>
      </c:spPr>
    </c:title>
    <c:autoTitleDeleted val="0"/>
    <c:plotArea>
      <c:layout>
        <c:manualLayout>
          <c:layoutTarget val="inner"/>
          <c:xMode val="edge"/>
          <c:yMode val="edge"/>
          <c:x val="7.2614581413363355E-2"/>
          <c:y val="0.11946777486147565"/>
          <c:w val="0.86964674741863668"/>
          <c:h val="0.75593321668124813"/>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Figures!$B$2:$B$76</c:f>
              <c:numCache>
                <c:formatCode>General</c:formatCode>
                <c:ptCount val="75"/>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pt idx="73">
                  <c:v>2018</c:v>
                </c:pt>
                <c:pt idx="74">
                  <c:v>2019</c:v>
                </c:pt>
              </c:numCache>
            </c:numRef>
          </c:xVal>
          <c:yVal>
            <c:numRef>
              <c:f>Figures!$D$2:$D$76</c:f>
              <c:numCache>
                <c:formatCode>General</c:formatCode>
                <c:ptCount val="75"/>
                <c:pt idx="0">
                  <c:v>12</c:v>
                </c:pt>
                <c:pt idx="1">
                  <c:v>5</c:v>
                </c:pt>
                <c:pt idx="2">
                  <c:v>8</c:v>
                </c:pt>
                <c:pt idx="3">
                  <c:v>7</c:v>
                </c:pt>
                <c:pt idx="4">
                  <c:v>6</c:v>
                </c:pt>
                <c:pt idx="5">
                  <c:v>11</c:v>
                </c:pt>
                <c:pt idx="6">
                  <c:v>9</c:v>
                </c:pt>
                <c:pt idx="7">
                  <c:v>8</c:v>
                </c:pt>
                <c:pt idx="8">
                  <c:v>7</c:v>
                </c:pt>
                <c:pt idx="9">
                  <c:v>3</c:v>
                </c:pt>
                <c:pt idx="10">
                  <c:v>4</c:v>
                </c:pt>
                <c:pt idx="11">
                  <c:v>5</c:v>
                </c:pt>
                <c:pt idx="12">
                  <c:v>6</c:v>
                </c:pt>
                <c:pt idx="13">
                  <c:v>3</c:v>
                </c:pt>
                <c:pt idx="14">
                  <c:v>10</c:v>
                </c:pt>
                <c:pt idx="15">
                  <c:v>6</c:v>
                </c:pt>
                <c:pt idx="16">
                  <c:v>4</c:v>
                </c:pt>
                <c:pt idx="17">
                  <c:v>11</c:v>
                </c:pt>
                <c:pt idx="18">
                  <c:v>4</c:v>
                </c:pt>
                <c:pt idx="19">
                  <c:v>1</c:v>
                </c:pt>
                <c:pt idx="20">
                  <c:v>4</c:v>
                </c:pt>
                <c:pt idx="21">
                  <c:v>6</c:v>
                </c:pt>
                <c:pt idx="22">
                  <c:v>2</c:v>
                </c:pt>
                <c:pt idx="23">
                  <c:v>2</c:v>
                </c:pt>
                <c:pt idx="24">
                  <c:v>4</c:v>
                </c:pt>
                <c:pt idx="25">
                  <c:v>4</c:v>
                </c:pt>
                <c:pt idx="26">
                  <c:v>8</c:v>
                </c:pt>
                <c:pt idx="27">
                  <c:v>3</c:v>
                </c:pt>
                <c:pt idx="28">
                  <c:v>0</c:v>
                </c:pt>
                <c:pt idx="29">
                  <c:v>1</c:v>
                </c:pt>
                <c:pt idx="30">
                  <c:v>3</c:v>
                </c:pt>
                <c:pt idx="31">
                  <c:v>1</c:v>
                </c:pt>
                <c:pt idx="32">
                  <c:v>0</c:v>
                </c:pt>
                <c:pt idx="33">
                  <c:v>1</c:v>
                </c:pt>
                <c:pt idx="34">
                  <c:v>2</c:v>
                </c:pt>
                <c:pt idx="35">
                  <c:v>0</c:v>
                </c:pt>
                <c:pt idx="36">
                  <c:v>0</c:v>
                </c:pt>
                <c:pt idx="37">
                  <c:v>4</c:v>
                </c:pt>
                <c:pt idx="38">
                  <c:v>0</c:v>
                </c:pt>
                <c:pt idx="39">
                  <c:v>3</c:v>
                </c:pt>
                <c:pt idx="40">
                  <c:v>12</c:v>
                </c:pt>
                <c:pt idx="41">
                  <c:v>14</c:v>
                </c:pt>
                <c:pt idx="42">
                  <c:v>5</c:v>
                </c:pt>
                <c:pt idx="43">
                  <c:v>6</c:v>
                </c:pt>
                <c:pt idx="44">
                  <c:v>16</c:v>
                </c:pt>
                <c:pt idx="45">
                  <c:v>12</c:v>
                </c:pt>
                <c:pt idx="46">
                  <c:v>1</c:v>
                </c:pt>
                <c:pt idx="47">
                  <c:v>11</c:v>
                </c:pt>
                <c:pt idx="48">
                  <c:v>6</c:v>
                </c:pt>
                <c:pt idx="49">
                  <c:v>6</c:v>
                </c:pt>
                <c:pt idx="50">
                  <c:v>0</c:v>
                </c:pt>
                <c:pt idx="51">
                  <c:v>13</c:v>
                </c:pt>
                <c:pt idx="52">
                  <c:v>17</c:v>
                </c:pt>
                <c:pt idx="53">
                  <c:v>1</c:v>
                </c:pt>
                <c:pt idx="54">
                  <c:v>10</c:v>
                </c:pt>
                <c:pt idx="55">
                  <c:v>1</c:v>
                </c:pt>
                <c:pt idx="56">
                  <c:v>4</c:v>
                </c:pt>
                <c:pt idx="57">
                  <c:v>5</c:v>
                </c:pt>
                <c:pt idx="58">
                  <c:v>0</c:v>
                </c:pt>
                <c:pt idx="59">
                  <c:v>5</c:v>
                </c:pt>
                <c:pt idx="60">
                  <c:v>0</c:v>
                </c:pt>
                <c:pt idx="61">
                  <c:v>2</c:v>
                </c:pt>
                <c:pt idx="62">
                  <c:v>3</c:v>
                </c:pt>
                <c:pt idx="63">
                  <c:v>4</c:v>
                </c:pt>
                <c:pt idx="64">
                  <c:v>0</c:v>
                </c:pt>
                <c:pt idx="65">
                  <c:v>0</c:v>
                </c:pt>
                <c:pt idx="66">
                  <c:v>2</c:v>
                </c:pt>
                <c:pt idx="67">
                  <c:v>1</c:v>
                </c:pt>
                <c:pt idx="68">
                  <c:v>0</c:v>
                </c:pt>
                <c:pt idx="69">
                  <c:v>1</c:v>
                </c:pt>
                <c:pt idx="71">
                  <c:v>1</c:v>
                </c:pt>
                <c:pt idx="72">
                  <c:v>0</c:v>
                </c:pt>
                <c:pt idx="73">
                  <c:v>0</c:v>
                </c:pt>
                <c:pt idx="74">
                  <c:v>0</c:v>
                </c:pt>
              </c:numCache>
            </c:numRef>
          </c:yVal>
          <c:smooth val="0"/>
          <c:extLst>
            <c:ext xmlns:c16="http://schemas.microsoft.com/office/drawing/2014/chart" uri="{C3380CC4-5D6E-409C-BE32-E72D297353CC}">
              <c16:uniqueId val="{00000000-7E37-4F0A-9A4B-E1A0BC107F40}"/>
            </c:ext>
          </c:extLst>
        </c:ser>
        <c:dLbls>
          <c:showLegendKey val="0"/>
          <c:showVal val="0"/>
          <c:showCatName val="0"/>
          <c:showSerName val="0"/>
          <c:showPercent val="0"/>
          <c:showBubbleSize val="0"/>
        </c:dLbls>
        <c:axId val="581493480"/>
        <c:axId val="1"/>
      </c:scatterChart>
      <c:valAx>
        <c:axId val="581493480"/>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0" vert="horz"/>
          <a:lstStyle/>
          <a:p>
            <a:pPr>
              <a:defRPr sz="1100" b="0" i="0" u="none" strike="noStrike" baseline="0">
                <a:solidFill>
                  <a:srgbClr val="000000"/>
                </a:solidFill>
                <a:latin typeface="Calibri"/>
                <a:ea typeface="Calibri"/>
                <a:cs typeface="Calibri"/>
              </a:defRPr>
            </a:pPr>
            <a:endParaRPr lang="en-US"/>
          </a:p>
        </c:txPr>
        <c:crossAx val="1"/>
        <c:crosses val="autoZero"/>
        <c:crossBetween val="midCat"/>
      </c:valAx>
      <c:valAx>
        <c:axId val="1"/>
        <c:scaling>
          <c:orientation val="minMax"/>
        </c:scaling>
        <c:delete val="0"/>
        <c:axPos val="l"/>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1493480"/>
        <c:crosses val="autoZero"/>
        <c:crossBetween val="midCat"/>
        <c:majorUnit val="3"/>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latin typeface="+mn-lt"/>
              </a:rPr>
              <a:t>Number</a:t>
            </a:r>
            <a:r>
              <a:rPr lang="en-US" baseline="0">
                <a:solidFill>
                  <a:schemeClr val="tx1"/>
                </a:solidFill>
                <a:latin typeface="+mn-lt"/>
              </a:rPr>
              <a:t> </a:t>
            </a:r>
            <a:r>
              <a:rPr lang="en-US" baseline="0">
                <a:solidFill>
                  <a:schemeClr val="tx1"/>
                </a:solidFill>
                <a:latin typeface="+mn-lt"/>
                <a:cs typeface="Arial" panose="020B0604020202020204" pitchFamily="34" charset="0"/>
              </a:rPr>
              <a:t>≥ 5 pounds</a:t>
            </a:r>
            <a:endParaRPr lang="en-US">
              <a:solidFill>
                <a:schemeClr val="tx1"/>
              </a:solidFill>
              <a:latin typeface="+mn-lt"/>
            </a:endParaRPr>
          </a:p>
        </c:rich>
      </c:tx>
      <c:layout>
        <c:manualLayout>
          <c:xMode val="edge"/>
          <c:yMode val="edge"/>
          <c:x val="0.13425217355643046"/>
          <c:y val="0.16637795275590553"/>
        </c:manualLayout>
      </c:layout>
      <c:overlay val="0"/>
      <c:spPr>
        <a:noFill/>
        <a:ln>
          <a:noFill/>
        </a:ln>
        <a:effectLst/>
      </c:spPr>
    </c:title>
    <c:autoTitleDeleted val="0"/>
    <c:plotArea>
      <c:layout>
        <c:manualLayout>
          <c:layoutTarget val="inner"/>
          <c:xMode val="edge"/>
          <c:yMode val="edge"/>
          <c:x val="8.7147103532443718E-2"/>
          <c:y val="0.13774712396054822"/>
          <c:w val="0.85511422529955639"/>
          <c:h val="0.73786983303632558"/>
        </c:manualLayout>
      </c:layout>
      <c:scatterChart>
        <c:scatterStyle val="lineMarker"/>
        <c:varyColors val="0"/>
        <c:ser>
          <c:idx val="0"/>
          <c:order val="0"/>
          <c:spPr>
            <a:ln w="28575" cap="rnd">
              <a:noFill/>
              <a:round/>
            </a:ln>
            <a:effectLst/>
          </c:spPr>
          <c:marker>
            <c:symbol val="circle"/>
            <c:size val="5"/>
            <c:spPr>
              <a:solidFill>
                <a:schemeClr val="tx1"/>
              </a:solidFill>
              <a:ln w="9525">
                <a:solidFill>
                  <a:schemeClr val="accent1"/>
                </a:solidFill>
              </a:ln>
              <a:effectLst/>
            </c:spPr>
          </c:marker>
          <c:trendline>
            <c:spPr>
              <a:ln w="19050" cap="rnd">
                <a:solidFill>
                  <a:schemeClr val="tx1"/>
                </a:solidFill>
                <a:prstDash val="solid"/>
              </a:ln>
              <a:effectLst/>
            </c:spPr>
            <c:trendlineType val="movingAvg"/>
            <c:period val="5"/>
            <c:dispRSqr val="0"/>
            <c:dispEq val="0"/>
          </c:trendline>
          <c:xVal>
            <c:numRef>
              <c:f>Figures!$B$2:$B$76</c:f>
              <c:numCache>
                <c:formatCode>General</c:formatCode>
                <c:ptCount val="75"/>
                <c:pt idx="0">
                  <c:v>1946</c:v>
                </c:pt>
                <c:pt idx="1">
                  <c:v>1947</c:v>
                </c:pt>
                <c:pt idx="2">
                  <c:v>1947</c:v>
                </c:pt>
                <c:pt idx="3">
                  <c:v>1948</c:v>
                </c:pt>
                <c:pt idx="4">
                  <c:v>1949</c:v>
                </c:pt>
                <c:pt idx="5">
                  <c:v>1950</c:v>
                </c:pt>
                <c:pt idx="6">
                  <c:v>1951</c:v>
                </c:pt>
                <c:pt idx="7">
                  <c:v>1952</c:v>
                </c:pt>
                <c:pt idx="8">
                  <c:v>1953</c:v>
                </c:pt>
                <c:pt idx="9">
                  <c:v>1954</c:v>
                </c:pt>
                <c:pt idx="10">
                  <c:v>1955</c:v>
                </c:pt>
                <c:pt idx="11">
                  <c:v>1956</c:v>
                </c:pt>
                <c:pt idx="12">
                  <c:v>1957</c:v>
                </c:pt>
                <c:pt idx="13">
                  <c:v>1958</c:v>
                </c:pt>
                <c:pt idx="14">
                  <c:v>1959</c:v>
                </c:pt>
                <c:pt idx="15">
                  <c:v>1960</c:v>
                </c:pt>
                <c:pt idx="16">
                  <c:v>1961</c:v>
                </c:pt>
                <c:pt idx="17">
                  <c:v>1962</c:v>
                </c:pt>
                <c:pt idx="18">
                  <c:v>1963</c:v>
                </c:pt>
                <c:pt idx="19">
                  <c:v>1964</c:v>
                </c:pt>
                <c:pt idx="20">
                  <c:v>1965</c:v>
                </c:pt>
                <c:pt idx="21">
                  <c:v>1966</c:v>
                </c:pt>
                <c:pt idx="22">
                  <c:v>1967</c:v>
                </c:pt>
                <c:pt idx="23">
                  <c:v>1968</c:v>
                </c:pt>
                <c:pt idx="24">
                  <c:v>1969</c:v>
                </c:pt>
                <c:pt idx="25">
                  <c:v>1970</c:v>
                </c:pt>
                <c:pt idx="26">
                  <c:v>1971</c:v>
                </c:pt>
                <c:pt idx="27">
                  <c:v>1972</c:v>
                </c:pt>
                <c:pt idx="28">
                  <c:v>1973</c:v>
                </c:pt>
                <c:pt idx="29">
                  <c:v>1974</c:v>
                </c:pt>
                <c:pt idx="30">
                  <c:v>1975</c:v>
                </c:pt>
                <c:pt idx="31">
                  <c:v>1976</c:v>
                </c:pt>
                <c:pt idx="32">
                  <c:v>1977</c:v>
                </c:pt>
                <c:pt idx="33">
                  <c:v>1978</c:v>
                </c:pt>
                <c:pt idx="34">
                  <c:v>1979</c:v>
                </c:pt>
                <c:pt idx="35">
                  <c:v>1980</c:v>
                </c:pt>
                <c:pt idx="36">
                  <c:v>1981</c:v>
                </c:pt>
                <c:pt idx="37">
                  <c:v>1982</c:v>
                </c:pt>
                <c:pt idx="38">
                  <c:v>1983</c:v>
                </c:pt>
                <c:pt idx="39">
                  <c:v>1984</c:v>
                </c:pt>
                <c:pt idx="40">
                  <c:v>1985</c:v>
                </c:pt>
                <c:pt idx="41">
                  <c:v>1986</c:v>
                </c:pt>
                <c:pt idx="42">
                  <c:v>1987</c:v>
                </c:pt>
                <c:pt idx="43">
                  <c:v>1988</c:v>
                </c:pt>
                <c:pt idx="44">
                  <c:v>1989</c:v>
                </c:pt>
                <c:pt idx="45">
                  <c:v>1990</c:v>
                </c:pt>
                <c:pt idx="46">
                  <c:v>1991</c:v>
                </c:pt>
                <c:pt idx="47">
                  <c:v>1992</c:v>
                </c:pt>
                <c:pt idx="48">
                  <c:v>1993</c:v>
                </c:pt>
                <c:pt idx="49">
                  <c:v>1994</c:v>
                </c:pt>
                <c:pt idx="50">
                  <c:v>1995</c:v>
                </c:pt>
                <c:pt idx="51">
                  <c:v>1996</c:v>
                </c:pt>
                <c:pt idx="52">
                  <c:v>1997</c:v>
                </c:pt>
                <c:pt idx="53">
                  <c:v>1998</c:v>
                </c:pt>
                <c:pt idx="54">
                  <c:v>1999</c:v>
                </c:pt>
                <c:pt idx="55">
                  <c:v>2000</c:v>
                </c:pt>
                <c:pt idx="56">
                  <c:v>2001</c:v>
                </c:pt>
                <c:pt idx="57">
                  <c:v>2002</c:v>
                </c:pt>
                <c:pt idx="58">
                  <c:v>2003</c:v>
                </c:pt>
                <c:pt idx="59">
                  <c:v>2004</c:v>
                </c:pt>
                <c:pt idx="60">
                  <c:v>2005</c:v>
                </c:pt>
                <c:pt idx="61">
                  <c:v>2006</c:v>
                </c:pt>
                <c:pt idx="62">
                  <c:v>2007</c:v>
                </c:pt>
                <c:pt idx="63">
                  <c:v>2008</c:v>
                </c:pt>
                <c:pt idx="64">
                  <c:v>2009</c:v>
                </c:pt>
                <c:pt idx="65">
                  <c:v>2010</c:v>
                </c:pt>
                <c:pt idx="66">
                  <c:v>2011</c:v>
                </c:pt>
                <c:pt idx="67">
                  <c:v>2012</c:v>
                </c:pt>
                <c:pt idx="68">
                  <c:v>2013</c:v>
                </c:pt>
                <c:pt idx="69">
                  <c:v>2014</c:v>
                </c:pt>
                <c:pt idx="70">
                  <c:v>2015</c:v>
                </c:pt>
                <c:pt idx="71">
                  <c:v>2016</c:v>
                </c:pt>
                <c:pt idx="72">
                  <c:v>2017</c:v>
                </c:pt>
                <c:pt idx="73">
                  <c:v>2018</c:v>
                </c:pt>
                <c:pt idx="74">
                  <c:v>2019</c:v>
                </c:pt>
              </c:numCache>
            </c:numRef>
          </c:xVal>
          <c:yVal>
            <c:numRef>
              <c:f>Figures!$E$2:$E$76</c:f>
              <c:numCache>
                <c:formatCode>General</c:formatCode>
                <c:ptCount val="75"/>
                <c:pt idx="0">
                  <c:v>38</c:v>
                </c:pt>
                <c:pt idx="1">
                  <c:v>21</c:v>
                </c:pt>
                <c:pt idx="2">
                  <c:v>42</c:v>
                </c:pt>
                <c:pt idx="3">
                  <c:v>38</c:v>
                </c:pt>
                <c:pt idx="4">
                  <c:v>85</c:v>
                </c:pt>
                <c:pt idx="5">
                  <c:v>84</c:v>
                </c:pt>
                <c:pt idx="6">
                  <c:v>29</c:v>
                </c:pt>
                <c:pt idx="7">
                  <c:v>44</c:v>
                </c:pt>
                <c:pt idx="8">
                  <c:v>36</c:v>
                </c:pt>
                <c:pt idx="9">
                  <c:v>58</c:v>
                </c:pt>
                <c:pt idx="10">
                  <c:v>36</c:v>
                </c:pt>
                <c:pt idx="11">
                  <c:v>81</c:v>
                </c:pt>
                <c:pt idx="12">
                  <c:v>58</c:v>
                </c:pt>
                <c:pt idx="13">
                  <c:v>28</c:v>
                </c:pt>
                <c:pt idx="14">
                  <c:v>74</c:v>
                </c:pt>
                <c:pt idx="15">
                  <c:v>61</c:v>
                </c:pt>
                <c:pt idx="16">
                  <c:v>42</c:v>
                </c:pt>
                <c:pt idx="17">
                  <c:v>45</c:v>
                </c:pt>
                <c:pt idx="18">
                  <c:v>41</c:v>
                </c:pt>
                <c:pt idx="19">
                  <c:v>43</c:v>
                </c:pt>
                <c:pt idx="20">
                  <c:v>59</c:v>
                </c:pt>
                <c:pt idx="21">
                  <c:v>60</c:v>
                </c:pt>
                <c:pt idx="22">
                  <c:v>27</c:v>
                </c:pt>
                <c:pt idx="23">
                  <c:v>25</c:v>
                </c:pt>
                <c:pt idx="24">
                  <c:v>42</c:v>
                </c:pt>
                <c:pt idx="25">
                  <c:v>47</c:v>
                </c:pt>
                <c:pt idx="26">
                  <c:v>21</c:v>
                </c:pt>
                <c:pt idx="27">
                  <c:v>10</c:v>
                </c:pt>
                <c:pt idx="28">
                  <c:v>7</c:v>
                </c:pt>
                <c:pt idx="29">
                  <c:v>10</c:v>
                </c:pt>
                <c:pt idx="30">
                  <c:v>12</c:v>
                </c:pt>
                <c:pt idx="31">
                  <c:v>19</c:v>
                </c:pt>
                <c:pt idx="32">
                  <c:v>25</c:v>
                </c:pt>
                <c:pt idx="33">
                  <c:v>56</c:v>
                </c:pt>
                <c:pt idx="34">
                  <c:v>51</c:v>
                </c:pt>
                <c:pt idx="35">
                  <c:v>20</c:v>
                </c:pt>
                <c:pt idx="36">
                  <c:v>7</c:v>
                </c:pt>
                <c:pt idx="37">
                  <c:v>27</c:v>
                </c:pt>
                <c:pt idx="38">
                  <c:v>48</c:v>
                </c:pt>
                <c:pt idx="39">
                  <c:v>35</c:v>
                </c:pt>
                <c:pt idx="40">
                  <c:v>88</c:v>
                </c:pt>
                <c:pt idx="41">
                  <c:v>125</c:v>
                </c:pt>
                <c:pt idx="42">
                  <c:v>25</c:v>
                </c:pt>
                <c:pt idx="43">
                  <c:v>29</c:v>
                </c:pt>
                <c:pt idx="44">
                  <c:v>85</c:v>
                </c:pt>
                <c:pt idx="45">
                  <c:v>49</c:v>
                </c:pt>
                <c:pt idx="46">
                  <c:v>16</c:v>
                </c:pt>
                <c:pt idx="47">
                  <c:v>64</c:v>
                </c:pt>
                <c:pt idx="48">
                  <c:v>25</c:v>
                </c:pt>
                <c:pt idx="49">
                  <c:v>28</c:v>
                </c:pt>
                <c:pt idx="50">
                  <c:v>19</c:v>
                </c:pt>
                <c:pt idx="51">
                  <c:v>76</c:v>
                </c:pt>
                <c:pt idx="52">
                  <c:v>55</c:v>
                </c:pt>
                <c:pt idx="54">
                  <c:v>18</c:v>
                </c:pt>
                <c:pt idx="55">
                  <c:v>9</c:v>
                </c:pt>
                <c:pt idx="56">
                  <c:v>25</c:v>
                </c:pt>
                <c:pt idx="57">
                  <c:v>65</c:v>
                </c:pt>
                <c:pt idx="58">
                  <c:v>15</c:v>
                </c:pt>
                <c:pt idx="59">
                  <c:v>31</c:v>
                </c:pt>
                <c:pt idx="60">
                  <c:v>19</c:v>
                </c:pt>
                <c:pt idx="61">
                  <c:v>8</c:v>
                </c:pt>
                <c:pt idx="62">
                  <c:v>47</c:v>
                </c:pt>
                <c:pt idx="63">
                  <c:v>33</c:v>
                </c:pt>
                <c:pt idx="64">
                  <c:v>7</c:v>
                </c:pt>
                <c:pt idx="65">
                  <c:v>4</c:v>
                </c:pt>
                <c:pt idx="66">
                  <c:v>4</c:v>
                </c:pt>
                <c:pt idx="67">
                  <c:v>14</c:v>
                </c:pt>
                <c:pt idx="68">
                  <c:v>12</c:v>
                </c:pt>
                <c:pt idx="69">
                  <c:v>6</c:v>
                </c:pt>
                <c:pt idx="71">
                  <c:v>6</c:v>
                </c:pt>
                <c:pt idx="72">
                  <c:v>7</c:v>
                </c:pt>
                <c:pt idx="73">
                  <c:v>2</c:v>
                </c:pt>
                <c:pt idx="74">
                  <c:v>2</c:v>
                </c:pt>
              </c:numCache>
            </c:numRef>
          </c:yVal>
          <c:smooth val="0"/>
          <c:extLst>
            <c:ext xmlns:c16="http://schemas.microsoft.com/office/drawing/2014/chart" uri="{C3380CC4-5D6E-409C-BE32-E72D297353CC}">
              <c16:uniqueId val="{00000000-2204-4D3F-BD87-243C3D518B00}"/>
            </c:ext>
          </c:extLst>
        </c:ser>
        <c:dLbls>
          <c:showLegendKey val="0"/>
          <c:showVal val="0"/>
          <c:showCatName val="0"/>
          <c:showSerName val="0"/>
          <c:showPercent val="0"/>
          <c:showBubbleSize val="0"/>
        </c:dLbls>
        <c:axId val="581488560"/>
        <c:axId val="1"/>
      </c:scatterChart>
      <c:valAx>
        <c:axId val="581488560"/>
        <c:scaling>
          <c:orientation val="minMax"/>
          <c:max val="2020"/>
        </c:scaling>
        <c:delete val="0"/>
        <c:axPos val="b"/>
        <c:numFmt formatCode="General" sourceLinked="1"/>
        <c:majorTickMark val="out"/>
        <c:minorTickMark val="none"/>
        <c:tickLblPos val="nextTo"/>
        <c:spPr>
          <a:noFill/>
          <a:ln w="9525" cap="flat" cmpd="sng" algn="ctr">
            <a:solidFill>
              <a:schemeClr val="tx1"/>
            </a:solidFill>
            <a:round/>
          </a:ln>
          <a:effectLst/>
        </c:spPr>
        <c:txPr>
          <a:bodyPr rot="0" vert="horz"/>
          <a:lstStyle/>
          <a:p>
            <a:pPr>
              <a:defRPr sz="1100" b="0" i="0" u="none" strike="noStrike" baseline="0">
                <a:solidFill>
                  <a:srgbClr val="000000"/>
                </a:solidFill>
                <a:latin typeface="Calibri"/>
                <a:ea typeface="Calibri"/>
                <a:cs typeface="Calibri"/>
              </a:defRPr>
            </a:pPr>
            <a:endParaRPr lang="en-US"/>
          </a:p>
        </c:txPr>
        <c:crossAx val="1"/>
        <c:crosses val="autoZero"/>
        <c:crossBetween val="midCat"/>
      </c:valAx>
      <c:valAx>
        <c:axId val="1"/>
        <c:scaling>
          <c:orientation val="minMax"/>
        </c:scaling>
        <c:delete val="0"/>
        <c:axPos val="l"/>
        <c:numFmt formatCode="General" sourceLinked="1"/>
        <c:majorTickMark val="out"/>
        <c:minorTickMark val="none"/>
        <c:tickLblPos val="nextTo"/>
        <c:spPr>
          <a:noFill/>
          <a:ln w="9525" cap="flat" cmpd="sng" algn="ctr">
            <a:solidFill>
              <a:schemeClr val="tx1"/>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mn-lt"/>
                <a:ea typeface="+mn-ea"/>
                <a:cs typeface="+mn-cs"/>
              </a:defRPr>
            </a:pPr>
            <a:endParaRPr lang="en-US"/>
          </a:p>
        </c:txPr>
        <c:crossAx val="581488560"/>
        <c:crosses val="autoZero"/>
        <c:crossBetween val="midCat"/>
      </c:valAx>
      <c:spPr>
        <a:noFill/>
        <a:ln w="25400">
          <a:noFill/>
        </a:ln>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solidFill>
                  <a:schemeClr val="tx1"/>
                </a:solidFill>
              </a:rPr>
              <a:t>Fishery</a:t>
            </a:r>
            <a:r>
              <a:rPr lang="en-US" baseline="0">
                <a:solidFill>
                  <a:schemeClr val="tx1"/>
                </a:solidFill>
              </a:rPr>
              <a:t> sample - Losee</a:t>
            </a:r>
            <a:endParaRPr lang="en-US">
              <a:solidFill>
                <a:schemeClr val="tx1"/>
              </a:solidFill>
            </a:endParaRPr>
          </a:p>
        </c:rich>
      </c:tx>
      <c:layout>
        <c:manualLayout>
          <c:xMode val="edge"/>
          <c:yMode val="edge"/>
          <c:x val="0.44838188976377952"/>
          <c:y val="7.8703703703703706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0.1738222180058818"/>
          <c:y val="0.17171296296296296"/>
          <c:w val="0.77028892472778254"/>
          <c:h val="0.72088764946048411"/>
        </c:manualLayout>
      </c:layout>
      <c:scatterChart>
        <c:scatterStyle val="lineMarker"/>
        <c:varyColors val="0"/>
        <c:ser>
          <c:idx val="0"/>
          <c:order val="0"/>
          <c:spPr>
            <a:ln w="28575" cap="rnd">
              <a:noFill/>
              <a:round/>
            </a:ln>
            <a:effectLst/>
          </c:spPr>
          <c:marker>
            <c:symbol val="circle"/>
            <c:size val="5"/>
            <c:spPr>
              <a:solidFill>
                <a:schemeClr val="tx1"/>
              </a:solidFill>
              <a:ln w="9525">
                <a:noFill/>
              </a:ln>
              <a:effectLst/>
            </c:spPr>
          </c:marker>
          <c:trendline>
            <c:spPr>
              <a:ln w="19050" cap="rnd">
                <a:solidFill>
                  <a:sysClr val="windowText" lastClr="000000"/>
                </a:solidFill>
                <a:prstDash val="solid"/>
              </a:ln>
              <a:effectLst/>
            </c:spPr>
            <c:trendlineType val="movingAvg"/>
            <c:period val="5"/>
            <c:dispRSqr val="0"/>
            <c:dispEq val="0"/>
          </c:trendline>
          <c:xVal>
            <c:numRef>
              <c:f>'Losee size and abundance data'!$A$4:$A$49</c:f>
              <c:numCache>
                <c:formatCode>0</c:formatCode>
                <c:ptCount val="46"/>
                <c:pt idx="0">
                  <c:v>1970</c:v>
                </c:pt>
                <c:pt idx="1">
                  <c:v>1971</c:v>
                </c:pt>
                <c:pt idx="2">
                  <c:v>1972</c:v>
                </c:pt>
                <c:pt idx="3">
                  <c:v>1973</c:v>
                </c:pt>
                <c:pt idx="4">
                  <c:v>1974</c:v>
                </c:pt>
                <c:pt idx="5">
                  <c:v>1975</c:v>
                </c:pt>
                <c:pt idx="6">
                  <c:v>1976</c:v>
                </c:pt>
                <c:pt idx="7">
                  <c:v>1977</c:v>
                </c:pt>
                <c:pt idx="8">
                  <c:v>1978</c:v>
                </c:pt>
                <c:pt idx="9">
                  <c:v>1979</c:v>
                </c:pt>
                <c:pt idx="10">
                  <c:v>1980</c:v>
                </c:pt>
                <c:pt idx="11">
                  <c:v>1981</c:v>
                </c:pt>
                <c:pt idx="12">
                  <c:v>1982</c:v>
                </c:pt>
                <c:pt idx="13">
                  <c:v>1983</c:v>
                </c:pt>
                <c:pt idx="14">
                  <c:v>1984</c:v>
                </c:pt>
                <c:pt idx="15">
                  <c:v>1985</c:v>
                </c:pt>
                <c:pt idx="16">
                  <c:v>1986</c:v>
                </c:pt>
                <c:pt idx="17">
                  <c:v>1987</c:v>
                </c:pt>
                <c:pt idx="18">
                  <c:v>1988</c:v>
                </c:pt>
                <c:pt idx="19">
                  <c:v>1989</c:v>
                </c:pt>
                <c:pt idx="20">
                  <c:v>1990</c:v>
                </c:pt>
                <c:pt idx="21">
                  <c:v>1991</c:v>
                </c:pt>
                <c:pt idx="22">
                  <c:v>1992</c:v>
                </c:pt>
                <c:pt idx="23">
                  <c:v>1993</c:v>
                </c:pt>
                <c:pt idx="24">
                  <c:v>1994</c:v>
                </c:pt>
                <c:pt idx="25">
                  <c:v>1995</c:v>
                </c:pt>
                <c:pt idx="26">
                  <c:v>1996</c:v>
                </c:pt>
                <c:pt idx="27">
                  <c:v>1997</c:v>
                </c:pt>
                <c:pt idx="28">
                  <c:v>1998</c:v>
                </c:pt>
                <c:pt idx="29">
                  <c:v>1999</c:v>
                </c:pt>
                <c:pt idx="30">
                  <c:v>2000</c:v>
                </c:pt>
                <c:pt idx="31">
                  <c:v>2001</c:v>
                </c:pt>
                <c:pt idx="32">
                  <c:v>2002</c:v>
                </c:pt>
                <c:pt idx="33">
                  <c:v>2003</c:v>
                </c:pt>
                <c:pt idx="34">
                  <c:v>2004</c:v>
                </c:pt>
                <c:pt idx="35">
                  <c:v>2005</c:v>
                </c:pt>
                <c:pt idx="36">
                  <c:v>2006</c:v>
                </c:pt>
                <c:pt idx="37">
                  <c:v>2007</c:v>
                </c:pt>
                <c:pt idx="38">
                  <c:v>2008</c:v>
                </c:pt>
                <c:pt idx="39">
                  <c:v>2009</c:v>
                </c:pt>
                <c:pt idx="40">
                  <c:v>2010</c:v>
                </c:pt>
                <c:pt idx="41">
                  <c:v>2011</c:v>
                </c:pt>
                <c:pt idx="42">
                  <c:v>2012</c:v>
                </c:pt>
                <c:pt idx="43">
                  <c:v>2013</c:v>
                </c:pt>
                <c:pt idx="44">
                  <c:v>2014</c:v>
                </c:pt>
                <c:pt idx="45">
                  <c:v>2015</c:v>
                </c:pt>
              </c:numCache>
            </c:numRef>
          </c:xVal>
          <c:yVal>
            <c:numRef>
              <c:f>'Losee size and abundance data'!$E$4:$E$49</c:f>
              <c:numCache>
                <c:formatCode>0.00</c:formatCode>
                <c:ptCount val="46"/>
                <c:pt idx="0">
                  <c:v>8.1133575176267225</c:v>
                </c:pt>
                <c:pt idx="1">
                  <c:v>7.9513291939776751</c:v>
                </c:pt>
                <c:pt idx="2">
                  <c:v>8.6669615221107392</c:v>
                </c:pt>
                <c:pt idx="3">
                  <c:v>8.5495760183159959</c:v>
                </c:pt>
                <c:pt idx="4">
                  <c:v>8.2771232366621064</c:v>
                </c:pt>
                <c:pt idx="5">
                  <c:v>8.864864440498863</c:v>
                </c:pt>
                <c:pt idx="6">
                  <c:v>8.3349448606738274</c:v>
                </c:pt>
                <c:pt idx="7">
                  <c:v>7.5655329163650533</c:v>
                </c:pt>
                <c:pt idx="8">
                  <c:v>8.1145393319747559</c:v>
                </c:pt>
                <c:pt idx="9">
                  <c:v>7.7558644385794437</c:v>
                </c:pt>
                <c:pt idx="10">
                  <c:v>7.1875214682275308</c:v>
                </c:pt>
                <c:pt idx="11">
                  <c:v>7.809973463482657</c:v>
                </c:pt>
                <c:pt idx="12">
                  <c:v>7.7158401832708616</c:v>
                </c:pt>
                <c:pt idx="13">
                  <c:v>6.5295313671621189</c:v>
                </c:pt>
                <c:pt idx="14">
                  <c:v>6.2515538435596394</c:v>
                </c:pt>
                <c:pt idx="15">
                  <c:v>7.5652678916628178</c:v>
                </c:pt>
                <c:pt idx="16">
                  <c:v>7.7648254113607997</c:v>
                </c:pt>
                <c:pt idx="17">
                  <c:v>8.0977564142275309</c:v>
                </c:pt>
                <c:pt idx="18">
                  <c:v>6.9682798262960981</c:v>
                </c:pt>
                <c:pt idx="19">
                  <c:v>6.4546337898743422</c:v>
                </c:pt>
                <c:pt idx="20">
                  <c:v>7.3055687533008085</c:v>
                </c:pt>
                <c:pt idx="21">
                  <c:v>6.8574415184173869</c:v>
                </c:pt>
                <c:pt idx="22">
                  <c:v>7.5779553210211841</c:v>
                </c:pt>
                <c:pt idx="23">
                  <c:v>6.3727622909266808</c:v>
                </c:pt>
                <c:pt idx="24">
                  <c:v>7.9931436064610866</c:v>
                </c:pt>
                <c:pt idx="25">
                  <c:v>6.9198190737839314</c:v>
                </c:pt>
                <c:pt idx="26">
                  <c:v>6.2855864384384379</c:v>
                </c:pt>
                <c:pt idx="27">
                  <c:v>7.9998376397977387</c:v>
                </c:pt>
                <c:pt idx="28">
                  <c:v>8.7508588091929447</c:v>
                </c:pt>
                <c:pt idx="29">
                  <c:v>6.1464224012638233</c:v>
                </c:pt>
                <c:pt idx="30">
                  <c:v>6.6571643689994211</c:v>
                </c:pt>
                <c:pt idx="31">
                  <c:v>5.6832224836571159</c:v>
                </c:pt>
                <c:pt idx="32">
                  <c:v>7.5024988111101489</c:v>
                </c:pt>
                <c:pt idx="33">
                  <c:v>7.8921509624517965</c:v>
                </c:pt>
                <c:pt idx="34">
                  <c:v>7.9236435350206005</c:v>
                </c:pt>
                <c:pt idx="35">
                  <c:v>7.5167472546966421</c:v>
                </c:pt>
                <c:pt idx="36">
                  <c:v>7.8995045512017477</c:v>
                </c:pt>
                <c:pt idx="37">
                  <c:v>7.0546644354633168</c:v>
                </c:pt>
                <c:pt idx="38">
                  <c:v>6.7569477237030666</c:v>
                </c:pt>
                <c:pt idx="39">
                  <c:v>8.0456495261422507</c:v>
                </c:pt>
                <c:pt idx="40">
                  <c:v>7.5323345270612032</c:v>
                </c:pt>
                <c:pt idx="41">
                  <c:v>6.0256667350195219</c:v>
                </c:pt>
                <c:pt idx="42">
                  <c:v>5.8125023542550815</c:v>
                </c:pt>
                <c:pt idx="43">
                  <c:v>6.2760696460674161</c:v>
                </c:pt>
                <c:pt idx="44">
                  <c:v>6.842949899159664</c:v>
                </c:pt>
                <c:pt idx="45">
                  <c:v>5.6107043624760689</c:v>
                </c:pt>
              </c:numCache>
            </c:numRef>
          </c:yVal>
          <c:smooth val="0"/>
          <c:extLst>
            <c:ext xmlns:c16="http://schemas.microsoft.com/office/drawing/2014/chart" uri="{C3380CC4-5D6E-409C-BE32-E72D297353CC}">
              <c16:uniqueId val="{00000000-C946-4C7D-8FEC-B661570286C6}"/>
            </c:ext>
          </c:extLst>
        </c:ser>
        <c:dLbls>
          <c:showLegendKey val="0"/>
          <c:showVal val="0"/>
          <c:showCatName val="0"/>
          <c:showSerName val="0"/>
          <c:showPercent val="0"/>
          <c:showBubbleSize val="0"/>
        </c:dLbls>
        <c:axId val="448785920"/>
        <c:axId val="448790512"/>
      </c:scatterChart>
      <c:valAx>
        <c:axId val="448785920"/>
        <c:scaling>
          <c:orientation val="minMax"/>
        </c:scaling>
        <c:delete val="0"/>
        <c:axPos val="b"/>
        <c:numFmt formatCode="0" sourceLinked="1"/>
        <c:majorTickMark val="out"/>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448790512"/>
        <c:crosses val="autoZero"/>
        <c:crossBetween val="midCat"/>
      </c:valAx>
      <c:valAx>
        <c:axId val="448790512"/>
        <c:scaling>
          <c:orientation val="minMax"/>
        </c:scaling>
        <c:delete val="0"/>
        <c:axPos val="l"/>
        <c:numFmt formatCode="0.0" sourceLinked="0"/>
        <c:majorTickMark val="out"/>
        <c:minorTickMark val="none"/>
        <c:tickLblPos val="nextTo"/>
        <c:spPr>
          <a:noFill/>
          <a:ln w="9525" cap="flat" cmpd="sng" algn="ctr">
            <a:solidFill>
              <a:sysClr val="windowText" lastClr="000000"/>
            </a:solidFill>
            <a:round/>
          </a:ln>
          <a:effectLst/>
        </c:spPr>
        <c:txPr>
          <a:bodyPr rot="-60000000" spcFirstLastPara="1" vertOverflow="ellipsis" vert="horz" wrap="square" anchor="ctr" anchorCtr="1"/>
          <a:lstStyle/>
          <a:p>
            <a:pPr>
              <a:defRPr sz="1100" b="0" i="0" u="none" strike="noStrike" kern="1200" baseline="0">
                <a:solidFill>
                  <a:schemeClr val="tx1"/>
                </a:solidFill>
                <a:latin typeface="Arial" panose="020B0604020202020204" pitchFamily="34" charset="0"/>
                <a:ea typeface="+mn-ea"/>
                <a:cs typeface="Arial" panose="020B0604020202020204" pitchFamily="34" charset="0"/>
              </a:defRPr>
            </a:pPr>
            <a:endParaRPr lang="en-US"/>
          </a:p>
        </c:txPr>
        <c:crossAx val="448785920"/>
        <c:crosses val="autoZero"/>
        <c:crossBetween val="midCat"/>
        <c:majorUnit val="2"/>
      </c:valAx>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0.02547</cdr:x>
      <cdr:y>0.14699</cdr:y>
    </cdr:from>
    <cdr:to>
      <cdr:x>0.11089</cdr:x>
      <cdr:y>0.68866</cdr:y>
    </cdr:to>
    <cdr:sp macro="" textlink="">
      <cdr:nvSpPr>
        <cdr:cNvPr id="2" name="TextBox 1"/>
        <cdr:cNvSpPr txBox="1"/>
      </cdr:nvSpPr>
      <cdr:spPr>
        <a:xfrm xmlns:a="http://schemas.openxmlformats.org/drawingml/2006/main" rot="16200000">
          <a:off x="-419555" y="943590"/>
          <a:ext cx="1485900" cy="405169"/>
        </a:xfrm>
        <a:prstGeom xmlns:a="http://schemas.openxmlformats.org/drawingml/2006/main" prst="rect">
          <a:avLst/>
        </a:prstGeom>
      </cdr:spPr>
      <cdr:txBody>
        <a:bodyPr xmlns:a="http://schemas.openxmlformats.org/drawingml/2006/main" wrap="square" rtlCol="0"/>
        <a:lstStyle xmlns:a="http://schemas.openxmlformats.org/drawingml/2006/main">
          <a:lvl1pPr marL="0" indent="0">
            <a:defRPr sz="1100">
              <a:latin typeface="+mn-lt"/>
              <a:ea typeface="+mn-ea"/>
              <a:cs typeface="+mn-cs"/>
            </a:defRPr>
          </a:lvl1pPr>
          <a:lvl2pPr marL="457200" indent="0">
            <a:defRPr sz="1100">
              <a:latin typeface="+mn-lt"/>
              <a:ea typeface="+mn-ea"/>
              <a:cs typeface="+mn-cs"/>
            </a:defRPr>
          </a:lvl2pPr>
          <a:lvl3pPr marL="914400" indent="0">
            <a:defRPr sz="1100">
              <a:latin typeface="+mn-lt"/>
              <a:ea typeface="+mn-ea"/>
              <a:cs typeface="+mn-cs"/>
            </a:defRPr>
          </a:lvl3pPr>
          <a:lvl4pPr marL="1371600" indent="0">
            <a:defRPr sz="1100">
              <a:latin typeface="+mn-lt"/>
              <a:ea typeface="+mn-ea"/>
              <a:cs typeface="+mn-cs"/>
            </a:defRPr>
          </a:lvl4pPr>
          <a:lvl5pPr marL="1828800" indent="0">
            <a:defRPr sz="1100">
              <a:latin typeface="+mn-lt"/>
              <a:ea typeface="+mn-ea"/>
              <a:cs typeface="+mn-cs"/>
            </a:defRPr>
          </a:lvl5pPr>
          <a:lvl6pPr marL="2286000" indent="0">
            <a:defRPr sz="1100">
              <a:latin typeface="+mn-lt"/>
              <a:ea typeface="+mn-ea"/>
              <a:cs typeface="+mn-cs"/>
            </a:defRPr>
          </a:lvl6pPr>
          <a:lvl7pPr marL="2743200" indent="0">
            <a:defRPr sz="1100">
              <a:latin typeface="+mn-lt"/>
              <a:ea typeface="+mn-ea"/>
              <a:cs typeface="+mn-cs"/>
            </a:defRPr>
          </a:lvl7pPr>
          <a:lvl8pPr marL="3200400" indent="0">
            <a:defRPr sz="1100">
              <a:latin typeface="+mn-lt"/>
              <a:ea typeface="+mn-ea"/>
              <a:cs typeface="+mn-cs"/>
            </a:defRPr>
          </a:lvl8pPr>
          <a:lvl9pPr marL="3657600" indent="0">
            <a:defRPr sz="1100">
              <a:latin typeface="+mn-lt"/>
              <a:ea typeface="+mn-ea"/>
              <a:cs typeface="+mn-cs"/>
            </a:defRPr>
          </a:lvl9pPr>
        </a:lstStyle>
        <a:p xmlns:a="http://schemas.openxmlformats.org/drawingml/2006/main">
          <a:r>
            <a:rPr lang="en-US" sz="1400">
              <a:latin typeface="Arial" panose="020B0604020202020204" pitchFamily="34" charset="0"/>
              <a:cs typeface="Arial" panose="020B0604020202020204" pitchFamily="34" charset="0"/>
            </a:rPr>
            <a:t>Mass (kg)</a:t>
          </a: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91</TotalTime>
  <Pages>18</Pages>
  <Words>7352</Words>
  <Characters>41911</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Tom Quinn</dc:creator>
  <cp:keywords/>
  <dc:description/>
  <cp:lastModifiedBy>Mark Scheuerell</cp:lastModifiedBy>
  <cp:revision>18</cp:revision>
  <dcterms:created xsi:type="dcterms:W3CDTF">2021-06-28T17:27:00Z</dcterms:created>
  <dcterms:modified xsi:type="dcterms:W3CDTF">2021-06-30T14:01:00Z</dcterms:modified>
</cp:coreProperties>
</file>